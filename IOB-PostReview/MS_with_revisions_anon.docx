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2CB13B" w14:textId="3865DA2C" w:rsidR="00BA281E" w:rsidRPr="00F767BD" w:rsidRDefault="004C7592" w:rsidP="00F767BD">
      <w:pPr>
        <w:pStyle w:val="Heading1"/>
        <w:jc w:val="both"/>
        <w:rPr>
          <w:rFonts w:ascii="Arial" w:hAnsi="Arial" w:cs="Arial"/>
          <w:color w:val="000000" w:themeColor="text1"/>
        </w:rPr>
      </w:pPr>
      <w:bookmarkStart w:id="0" w:name="the-morphological-diversification-of-sip"/>
      <w:ins w:id="1" w:author="Author">
        <w:r w:rsidRPr="004C7592">
          <w:rPr>
            <w:rFonts w:ascii="Arial" w:hAnsi="Arial" w:cs="Arial"/>
            <w:color w:val="000000" w:themeColor="text1"/>
          </w:rPr>
          <w:t>The Evolutionary History of Siphonophore Tentilla: Novelties, Convergence, and Integration</w:t>
        </w:r>
      </w:ins>
      <w:del w:id="2" w:author="Author">
        <w:r w:rsidR="002550B4" w:rsidRPr="00F767BD" w:rsidDel="004C7592">
          <w:rPr>
            <w:rFonts w:ascii="Arial" w:hAnsi="Arial" w:cs="Arial"/>
            <w:color w:val="000000" w:themeColor="text1"/>
          </w:rPr>
          <w:delText>The Morphological Diversification of Siphonophore Tentilla</w:delText>
        </w:r>
      </w:del>
      <w:bookmarkEnd w:id="0"/>
    </w:p>
    <w:p w14:paraId="416660B8" w14:textId="77777777" w:rsidR="00BA281E" w:rsidRPr="00F767BD" w:rsidRDefault="002550B4" w:rsidP="00F767BD">
      <w:pPr>
        <w:pStyle w:val="Heading2"/>
        <w:jc w:val="both"/>
        <w:rPr>
          <w:rFonts w:ascii="Arial" w:hAnsi="Arial" w:cs="Arial"/>
          <w:color w:val="000000" w:themeColor="text1"/>
        </w:rPr>
      </w:pPr>
      <w:bookmarkStart w:id="3" w:name="keywords"/>
      <w:r w:rsidRPr="00F767BD">
        <w:rPr>
          <w:rFonts w:ascii="Arial" w:hAnsi="Arial" w:cs="Arial"/>
          <w:color w:val="000000" w:themeColor="text1"/>
        </w:rPr>
        <w:t>Keywords</w:t>
      </w:r>
      <w:bookmarkEnd w:id="3"/>
    </w:p>
    <w:p w14:paraId="0F993A1B" w14:textId="77777777" w:rsidR="00BA281E" w:rsidRPr="00F767BD" w:rsidRDefault="002550B4" w:rsidP="00F767BD">
      <w:pPr>
        <w:pStyle w:val="FirstParagraph"/>
        <w:jc w:val="both"/>
        <w:rPr>
          <w:rFonts w:ascii="Arial" w:hAnsi="Arial" w:cs="Arial"/>
          <w:color w:val="000000" w:themeColor="text1"/>
        </w:rPr>
      </w:pPr>
      <w:proofErr w:type="spellStart"/>
      <w:r w:rsidRPr="00F767BD">
        <w:rPr>
          <w:rFonts w:ascii="Arial" w:hAnsi="Arial" w:cs="Arial"/>
          <w:color w:val="000000" w:themeColor="text1"/>
        </w:rPr>
        <w:t>Siphonophora</w:t>
      </w:r>
      <w:proofErr w:type="spellEnd"/>
      <w:r w:rsidRPr="00F767BD">
        <w:rPr>
          <w:rFonts w:ascii="Arial" w:hAnsi="Arial" w:cs="Arial"/>
          <w:color w:val="000000" w:themeColor="text1"/>
        </w:rPr>
        <w:t>, tentilla, nematocysts, character evolution</w:t>
      </w:r>
    </w:p>
    <w:p w14:paraId="0456C753" w14:textId="77777777" w:rsidR="00BA281E" w:rsidRPr="00F767BD" w:rsidRDefault="002550B4" w:rsidP="00F767BD">
      <w:pPr>
        <w:pStyle w:val="Heading2"/>
        <w:jc w:val="both"/>
        <w:rPr>
          <w:rFonts w:ascii="Arial" w:hAnsi="Arial" w:cs="Arial"/>
          <w:color w:val="000000" w:themeColor="text1"/>
        </w:rPr>
      </w:pPr>
      <w:bookmarkStart w:id="4" w:name="abstract"/>
      <w:r w:rsidRPr="00F767BD">
        <w:rPr>
          <w:rFonts w:ascii="Arial" w:hAnsi="Arial" w:cs="Arial"/>
          <w:color w:val="000000" w:themeColor="text1"/>
        </w:rPr>
        <w:t>Abstract</w:t>
      </w:r>
      <w:bookmarkEnd w:id="4"/>
    </w:p>
    <w:p w14:paraId="10296065" w14:textId="77777777" w:rsidR="00BA281E" w:rsidRPr="00F767BD" w:rsidRDefault="002550B4" w:rsidP="00F767BD">
      <w:pPr>
        <w:pStyle w:val="FirstParagraph"/>
        <w:jc w:val="both"/>
        <w:rPr>
          <w:rFonts w:ascii="Arial" w:hAnsi="Arial" w:cs="Arial"/>
          <w:color w:val="000000" w:themeColor="text1"/>
        </w:rPr>
      </w:pPr>
      <w:r w:rsidRPr="00F767BD">
        <w:rPr>
          <w:rFonts w:ascii="Arial" w:hAnsi="Arial" w:cs="Arial"/>
          <w:color w:val="000000" w:themeColor="text1"/>
        </w:rPr>
        <w:t>Siphonophores are free-living predatory colonial hydrozoan cnidarians found in every ocean of the world. Siphonophore tentilla (tentacle side branches) are unique biological structures for prey capture, composed of a complex arrangement of cnidocytes (stinging cells) bearing different types of nematocysts (stinging capsules) and auxiliary structures. Tentilla present an extensive morphological and functional diversity across species. While associations between tentilla form and diet have been reported, the evolutionary history giving rise to this morphological diversity is largely unexplored. Here we examine the evolutionary gains and losses of novel tentillum substructures and nematocyst types on the most recent siphonophore phylogeny. Tentilla have a precisely coordinated high-speed strike mechanism of synchronous unwinding and nematocysts discharge. Here we characterize the kinematic diversity of this prey capture reaction using high-speed video and find relationships with morphological characters. Since tentillum discharge occurs in synchrony across a broad morphological diversity, we evaluate how phenotypic integration is maintaining character correlations across evolutionary time. We found that the tentillum morphospace has low dimensionality, we identified instances of heterochrony and morphological convergence, and generated hypotheses on the diets of understudied siphonophore species. Our findings indicate that siphonophore tentilla are phenotypically integrated structures with a complex evolutionary history leading to a phylogenetically-structured diversity of forms which are predictive of kinematic performance and feeding habits.</w:t>
      </w:r>
    </w:p>
    <w:p w14:paraId="1E63C0BC" w14:textId="77777777" w:rsidR="00BA281E" w:rsidRPr="00F767BD" w:rsidRDefault="002550B4" w:rsidP="00F767BD">
      <w:pPr>
        <w:pStyle w:val="Heading2"/>
        <w:jc w:val="both"/>
        <w:rPr>
          <w:rFonts w:ascii="Arial" w:hAnsi="Arial" w:cs="Arial"/>
          <w:color w:val="000000" w:themeColor="text1"/>
        </w:rPr>
      </w:pPr>
      <w:bookmarkStart w:id="5" w:name="introduction"/>
      <w:r w:rsidRPr="00F767BD">
        <w:rPr>
          <w:rFonts w:ascii="Arial" w:hAnsi="Arial" w:cs="Arial"/>
          <w:color w:val="000000" w:themeColor="text1"/>
        </w:rPr>
        <w:t>Introduction</w:t>
      </w:r>
      <w:bookmarkEnd w:id="5"/>
    </w:p>
    <w:p w14:paraId="5C53FB9A" w14:textId="13D16BCF" w:rsidR="00A83025" w:rsidRDefault="002550B4" w:rsidP="003B2BD2">
      <w:pPr>
        <w:pStyle w:val="FirstParagraph"/>
        <w:ind w:firstLine="720"/>
        <w:jc w:val="both"/>
        <w:rPr>
          <w:ins w:id="6" w:author="Author"/>
          <w:rFonts w:ascii="Arial" w:hAnsi="Arial" w:cs="Arial"/>
          <w:color w:val="000000" w:themeColor="text1"/>
        </w:rPr>
      </w:pPr>
      <w:r w:rsidRPr="00F767BD">
        <w:rPr>
          <w:rFonts w:ascii="Arial" w:hAnsi="Arial" w:cs="Arial"/>
          <w:color w:val="000000" w:themeColor="text1"/>
        </w:rPr>
        <w:t xml:space="preserve">Siphonophores have fascinated zoologists for centuries for their extremely subspecialized colonial organization and integration. Today we have a comprehensive taxonomic coverage on the morphological diversity of this group due to the extensive work of siphonophore taxonomists in the past few decades (Pugh 1983, 2001; Pugh and Harbison 1986; Pugh and </w:t>
      </w:r>
      <w:proofErr w:type="spellStart"/>
      <w:r w:rsidRPr="00F767BD">
        <w:rPr>
          <w:rFonts w:ascii="Arial" w:hAnsi="Arial" w:cs="Arial"/>
          <w:color w:val="000000" w:themeColor="text1"/>
        </w:rPr>
        <w:t>Youngbluth</w:t>
      </w:r>
      <w:proofErr w:type="spellEnd"/>
      <w:r w:rsidRPr="00F767BD">
        <w:rPr>
          <w:rFonts w:ascii="Arial" w:hAnsi="Arial" w:cs="Arial"/>
          <w:color w:val="000000" w:themeColor="text1"/>
        </w:rPr>
        <w:t xml:space="preserve"> 1988; Dunn et al. 2005; Haddock et al. 2005; </w:t>
      </w:r>
      <w:proofErr w:type="spellStart"/>
      <w:r w:rsidRPr="00F767BD">
        <w:rPr>
          <w:rFonts w:ascii="Arial" w:hAnsi="Arial" w:cs="Arial"/>
          <w:color w:val="000000" w:themeColor="text1"/>
        </w:rPr>
        <w:t>Hissmann</w:t>
      </w:r>
      <w:proofErr w:type="spellEnd"/>
      <w:r w:rsidRPr="00F767BD">
        <w:rPr>
          <w:rFonts w:ascii="Arial" w:hAnsi="Arial" w:cs="Arial"/>
          <w:color w:val="000000" w:themeColor="text1"/>
        </w:rPr>
        <w:t xml:space="preserve"> 2005; </w:t>
      </w:r>
      <w:proofErr w:type="spellStart"/>
      <w:r w:rsidRPr="00F767BD">
        <w:rPr>
          <w:rFonts w:ascii="Arial" w:hAnsi="Arial" w:cs="Arial"/>
          <w:color w:val="000000" w:themeColor="text1"/>
        </w:rPr>
        <w:t>Bardi</w:t>
      </w:r>
      <w:proofErr w:type="spellEnd"/>
      <w:r w:rsidRPr="00F767BD">
        <w:rPr>
          <w:rFonts w:ascii="Arial" w:hAnsi="Arial" w:cs="Arial"/>
          <w:color w:val="000000" w:themeColor="text1"/>
        </w:rPr>
        <w:t xml:space="preserve"> and Marques 2007; Pugh and Haddock 2010; Pugh and Baxter 2014), which has been elegantly synthesized in detailed synopses (Totton and </w:t>
      </w:r>
      <w:proofErr w:type="spellStart"/>
      <w:r w:rsidRPr="00F767BD">
        <w:rPr>
          <w:rFonts w:ascii="Arial" w:hAnsi="Arial" w:cs="Arial"/>
          <w:color w:val="000000" w:themeColor="text1"/>
        </w:rPr>
        <w:t>Bargmann</w:t>
      </w:r>
      <w:proofErr w:type="spellEnd"/>
      <w:r w:rsidRPr="00F767BD">
        <w:rPr>
          <w:rFonts w:ascii="Arial" w:hAnsi="Arial" w:cs="Arial"/>
          <w:color w:val="000000" w:themeColor="text1"/>
        </w:rPr>
        <w:t xml:space="preserve"> 1965; </w:t>
      </w:r>
      <w:proofErr w:type="spellStart"/>
      <w:r w:rsidRPr="00F767BD">
        <w:rPr>
          <w:rFonts w:ascii="Arial" w:hAnsi="Arial" w:cs="Arial"/>
          <w:color w:val="000000" w:themeColor="text1"/>
        </w:rPr>
        <w:t>Mapstone</w:t>
      </w:r>
      <w:proofErr w:type="spellEnd"/>
      <w:r w:rsidRPr="00F767BD">
        <w:rPr>
          <w:rFonts w:ascii="Arial" w:hAnsi="Arial" w:cs="Arial"/>
          <w:color w:val="000000" w:themeColor="text1"/>
        </w:rPr>
        <w:t xml:space="preserve"> 2014). In addition, recent advances in phylogenetic analyses of siphonophores (Munro et al. 2018; Damian-Serrano et al. 202</w:t>
      </w:r>
      <w:ins w:id="7" w:author="Author">
        <w:r w:rsidR="00316313">
          <w:rPr>
            <w:rFonts w:ascii="Arial" w:hAnsi="Arial" w:cs="Arial"/>
            <w:color w:val="000000" w:themeColor="text1"/>
          </w:rPr>
          <w:t>1</w:t>
        </w:r>
      </w:ins>
      <w:del w:id="8" w:author="Author">
        <w:r w:rsidRPr="00F767BD" w:rsidDel="00316313">
          <w:rPr>
            <w:rFonts w:ascii="Arial" w:hAnsi="Arial" w:cs="Arial"/>
            <w:color w:val="000000" w:themeColor="text1"/>
          </w:rPr>
          <w:delText>0</w:delText>
        </w:r>
      </w:del>
      <w:r w:rsidRPr="00F767BD">
        <w:rPr>
          <w:rFonts w:ascii="Arial" w:hAnsi="Arial" w:cs="Arial"/>
          <w:color w:val="000000" w:themeColor="text1"/>
        </w:rPr>
        <w:t xml:space="preserve">) have provided a macroevolutionary context to interpret this diversity. With these assets in hand, we can now begin to study siphonophores from an </w:t>
      </w:r>
      <w:del w:id="9" w:author="Author">
        <w:r w:rsidRPr="00F767BD" w:rsidDel="00F04645">
          <w:rPr>
            <w:rFonts w:ascii="Arial" w:hAnsi="Arial" w:cs="Arial"/>
            <w:color w:val="000000" w:themeColor="text1"/>
          </w:rPr>
          <w:delText xml:space="preserve">orthogonal </w:delText>
        </w:r>
      </w:del>
      <w:ins w:id="10" w:author="Author">
        <w:r w:rsidR="00FA5C7D">
          <w:rPr>
            <w:rFonts w:ascii="Arial" w:hAnsi="Arial" w:cs="Arial"/>
            <w:color w:val="000000" w:themeColor="text1"/>
          </w:rPr>
          <w:t>comparative</w:t>
        </w:r>
        <w:r w:rsidR="00F04645" w:rsidRPr="00F767BD">
          <w:rPr>
            <w:rFonts w:ascii="Arial" w:hAnsi="Arial" w:cs="Arial"/>
            <w:color w:val="000000" w:themeColor="text1"/>
          </w:rPr>
          <w:t xml:space="preserve"> </w:t>
        </w:r>
      </w:ins>
      <w:r w:rsidRPr="00F767BD">
        <w:rPr>
          <w:rFonts w:ascii="Arial" w:hAnsi="Arial" w:cs="Arial"/>
          <w:color w:val="000000" w:themeColor="text1"/>
        </w:rPr>
        <w:t>perspective</w:t>
      </w:r>
      <w:ins w:id="11" w:author="Author">
        <w:r w:rsidR="00F04645">
          <w:rPr>
            <w:rFonts w:ascii="Arial" w:hAnsi="Arial" w:cs="Arial"/>
            <w:color w:val="000000" w:themeColor="text1"/>
          </w:rPr>
          <w:t xml:space="preserve"> across taxa</w:t>
        </w:r>
      </w:ins>
      <w:r w:rsidRPr="00F767BD">
        <w:rPr>
          <w:rFonts w:ascii="Arial" w:hAnsi="Arial" w:cs="Arial"/>
          <w:color w:val="000000" w:themeColor="text1"/>
        </w:rPr>
        <w:t>, focusing on the diversity and evolutionary history of specific structures. Here we focus on one of such structures: the tentill</w:t>
      </w:r>
      <w:ins w:id="12" w:author="Author">
        <w:r w:rsidR="00F04645">
          <w:rPr>
            <w:rFonts w:ascii="Arial" w:hAnsi="Arial" w:cs="Arial"/>
            <w:color w:val="000000" w:themeColor="text1"/>
          </w:rPr>
          <w:t>um</w:t>
        </w:r>
      </w:ins>
      <w:del w:id="13" w:author="Author">
        <w:r w:rsidRPr="00F767BD" w:rsidDel="00F04645">
          <w:rPr>
            <w:rFonts w:ascii="Arial" w:hAnsi="Arial" w:cs="Arial"/>
            <w:color w:val="000000" w:themeColor="text1"/>
          </w:rPr>
          <w:delText>a</w:delText>
        </w:r>
      </w:del>
      <w:r w:rsidRPr="00F767BD">
        <w:rPr>
          <w:rFonts w:ascii="Arial" w:hAnsi="Arial" w:cs="Arial"/>
          <w:color w:val="000000" w:themeColor="text1"/>
        </w:rPr>
        <w:t xml:space="preserve">. Like many cnidarians, siphonophore tentacles bear side </w:t>
      </w:r>
      <w:r w:rsidRPr="00F767BD">
        <w:rPr>
          <w:rFonts w:ascii="Arial" w:hAnsi="Arial" w:cs="Arial"/>
          <w:color w:val="000000" w:themeColor="text1"/>
        </w:rPr>
        <w:lastRenderedPageBreak/>
        <w:t xml:space="preserve">branches (tentilla) with nematocysts (Fig. </w:t>
      </w:r>
      <w:r w:rsidR="0049446C">
        <w:rPr>
          <w:rFonts w:ascii="Arial" w:hAnsi="Arial" w:cs="Arial"/>
          <w:color w:val="000000" w:themeColor="text1"/>
        </w:rPr>
        <w:t>1</w:t>
      </w:r>
      <w:r w:rsidRPr="00F767BD">
        <w:rPr>
          <w:rFonts w:ascii="Arial" w:hAnsi="Arial" w:cs="Arial"/>
          <w:color w:val="000000" w:themeColor="text1"/>
        </w:rPr>
        <w:t xml:space="preserve">C-E). But unlike other cnidarians, most siphonophore tentilla are dynamic structures that react to prey encounters by rapidly unfolding the nematocyst battery to slap around the prey (Fig. </w:t>
      </w:r>
      <w:r w:rsidR="0049446C">
        <w:rPr>
          <w:rFonts w:ascii="Arial" w:hAnsi="Arial" w:cs="Arial"/>
          <w:color w:val="000000" w:themeColor="text1"/>
        </w:rPr>
        <w:t>1</w:t>
      </w:r>
      <w:r w:rsidRPr="00F767BD">
        <w:rPr>
          <w:rFonts w:ascii="Arial" w:hAnsi="Arial" w:cs="Arial"/>
          <w:color w:val="000000" w:themeColor="text1"/>
        </w:rPr>
        <w:t>F).</w:t>
      </w:r>
      <w:ins w:id="14" w:author="Author">
        <w:r w:rsidR="00116D66">
          <w:rPr>
            <w:rFonts w:ascii="Arial" w:hAnsi="Arial" w:cs="Arial"/>
            <w:color w:val="000000" w:themeColor="text1"/>
          </w:rPr>
          <w:t xml:space="preserve"> The acrorhagi in some anthozoans can be autonomously reactive (</w:t>
        </w:r>
        <w:r w:rsidR="008E1BBB">
          <w:rPr>
            <w:rFonts w:ascii="Arial" w:hAnsi="Arial" w:cs="Arial"/>
            <w:color w:val="000000" w:themeColor="text1"/>
          </w:rPr>
          <w:t>Williams 1991</w:t>
        </w:r>
        <w:r w:rsidR="00116D66">
          <w:rPr>
            <w:rFonts w:ascii="Arial" w:hAnsi="Arial" w:cs="Arial"/>
            <w:color w:val="000000" w:themeColor="text1"/>
          </w:rPr>
          <w:t>), but nowhere close to the</w:t>
        </w:r>
        <w:r w:rsidR="008E1BBB">
          <w:rPr>
            <w:rFonts w:ascii="Arial" w:hAnsi="Arial" w:cs="Arial"/>
            <w:color w:val="000000" w:themeColor="text1"/>
          </w:rPr>
          <w:t xml:space="preserve"> complexity,</w:t>
        </w:r>
        <w:r w:rsidR="00116D66">
          <w:rPr>
            <w:rFonts w:ascii="Arial" w:hAnsi="Arial" w:cs="Arial"/>
            <w:color w:val="000000" w:themeColor="text1"/>
          </w:rPr>
          <w:t xml:space="preserve"> speed and coordination of tentillum discharge.</w:t>
        </w:r>
      </w:ins>
      <w:r w:rsidRPr="00F767BD">
        <w:rPr>
          <w:rFonts w:ascii="Arial" w:hAnsi="Arial" w:cs="Arial"/>
          <w:color w:val="000000" w:themeColor="text1"/>
        </w:rPr>
        <w:t xml:space="preserve"> This maximizes the surface area of contact between the nematocysts and the prey they fire upon.</w:t>
      </w:r>
      <w:del w:id="15" w:author="Author">
        <w:r w:rsidRPr="00F767BD" w:rsidDel="004C7592">
          <w:rPr>
            <w:rFonts w:ascii="Arial" w:hAnsi="Arial" w:cs="Arial"/>
            <w:color w:val="000000" w:themeColor="text1"/>
          </w:rPr>
          <w:delText xml:space="preserve"> </w:delText>
        </w:r>
      </w:del>
    </w:p>
    <w:p w14:paraId="64219F04" w14:textId="32B324C3" w:rsidR="00B653FA" w:rsidRPr="00CA6594" w:rsidRDefault="00B653FA" w:rsidP="00CA6594">
      <w:pPr>
        <w:pStyle w:val="BodyText"/>
        <w:rPr>
          <w:ins w:id="16" w:author="Author"/>
          <w:rPrChange w:id="17" w:author="Author">
            <w:rPr>
              <w:ins w:id="18" w:author="Author"/>
              <w:rFonts w:ascii="Arial" w:hAnsi="Arial" w:cs="Arial"/>
              <w:color w:val="000000" w:themeColor="text1"/>
            </w:rPr>
          </w:rPrChange>
        </w:rPr>
        <w:pPrChange w:id="19" w:author="Author">
          <w:pPr>
            <w:pStyle w:val="FirstParagraph"/>
            <w:ind w:firstLine="720"/>
            <w:jc w:val="both"/>
          </w:pPr>
        </w:pPrChange>
      </w:pPr>
      <w:ins w:id="20" w:author="Author">
        <w:r>
          <w:rPr>
            <w:noProof/>
          </w:rPr>
          <w:drawing>
            <wp:inline distT="0" distB="0" distL="0" distR="0" wp14:anchorId="1D96158F" wp14:editId="43A9A8E6">
              <wp:extent cx="5943600" cy="3562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ins>
    </w:p>
    <w:p w14:paraId="201C715F" w14:textId="0CE46895" w:rsidR="008545F6" w:rsidRPr="00CA6594" w:rsidRDefault="008545F6" w:rsidP="008545F6">
      <w:pPr>
        <w:pStyle w:val="FirstParagraph"/>
        <w:ind w:firstLine="720"/>
        <w:jc w:val="both"/>
        <w:rPr>
          <w:ins w:id="21" w:author="Author"/>
          <w:rFonts w:ascii="Arial" w:hAnsi="Arial" w:cs="Arial"/>
          <w:rPrChange w:id="22" w:author="Author">
            <w:rPr>
              <w:ins w:id="23" w:author="Author"/>
              <w:rFonts w:ascii="Arial" w:hAnsi="Arial" w:cs="Arial"/>
              <w:color w:val="000000" w:themeColor="text1"/>
            </w:rPr>
          </w:rPrChange>
        </w:rPr>
      </w:pPr>
      <w:ins w:id="24" w:author="Author">
        <w:r w:rsidRPr="00181090">
          <w:rPr>
            <w:rFonts w:ascii="Arial" w:hAnsi="Arial" w:cs="Arial"/>
          </w:rPr>
          <w:t xml:space="preserve">Figure 1. Siphonophore anatomy. A - </w:t>
        </w:r>
        <w:proofErr w:type="spellStart"/>
        <w:r w:rsidRPr="00CA6594">
          <w:rPr>
            <w:rFonts w:ascii="Arial" w:hAnsi="Arial" w:cs="Arial"/>
            <w:i/>
            <w:iCs/>
            <w:rPrChange w:id="25" w:author="Author">
              <w:rPr>
                <w:rFonts w:ascii="Arial" w:hAnsi="Arial" w:cs="Arial"/>
              </w:rPr>
            </w:rPrChange>
          </w:rPr>
          <w:t>Nanomia</w:t>
        </w:r>
        <w:proofErr w:type="spellEnd"/>
        <w:r w:rsidRPr="00181090">
          <w:rPr>
            <w:rFonts w:ascii="Arial" w:hAnsi="Arial" w:cs="Arial"/>
          </w:rPr>
          <w:t xml:space="preserve"> sp. siphonophore colony (photo by Catriona Munro). B, C - Illustration of a </w:t>
        </w:r>
        <w:proofErr w:type="spellStart"/>
        <w:r w:rsidRPr="00CA6594">
          <w:rPr>
            <w:rFonts w:ascii="Arial" w:hAnsi="Arial" w:cs="Arial"/>
            <w:i/>
            <w:iCs/>
            <w:rPrChange w:id="26" w:author="Author">
              <w:rPr>
                <w:rFonts w:ascii="Arial" w:hAnsi="Arial" w:cs="Arial"/>
              </w:rPr>
            </w:rPrChange>
          </w:rPr>
          <w:t>Nanomia</w:t>
        </w:r>
        <w:proofErr w:type="spellEnd"/>
        <w:r w:rsidRPr="00181090">
          <w:rPr>
            <w:rFonts w:ascii="Arial" w:hAnsi="Arial" w:cs="Arial"/>
          </w:rPr>
          <w:t xml:space="preserve"> colony, </w:t>
        </w:r>
        <w:proofErr w:type="spellStart"/>
        <w:r w:rsidRPr="00181090">
          <w:rPr>
            <w:rFonts w:ascii="Arial" w:hAnsi="Arial" w:cs="Arial"/>
          </w:rPr>
          <w:t>gastrozooid</w:t>
        </w:r>
        <w:proofErr w:type="spellEnd"/>
        <w:r w:rsidRPr="00181090">
          <w:rPr>
            <w:rFonts w:ascii="Arial" w:hAnsi="Arial" w:cs="Arial"/>
          </w:rPr>
          <w:t xml:space="preserve">, and tentacle closeup (by Freya Goetz). D - </w:t>
        </w:r>
        <w:proofErr w:type="spellStart"/>
        <w:r w:rsidRPr="00CA6594">
          <w:rPr>
            <w:rFonts w:ascii="Arial" w:hAnsi="Arial" w:cs="Arial"/>
            <w:i/>
            <w:iCs/>
            <w:rPrChange w:id="27" w:author="Author">
              <w:rPr>
                <w:rFonts w:ascii="Arial" w:hAnsi="Arial" w:cs="Arial"/>
              </w:rPr>
            </w:rPrChange>
          </w:rPr>
          <w:t>Nanomia</w:t>
        </w:r>
        <w:proofErr w:type="spellEnd"/>
        <w:r w:rsidRPr="00181090">
          <w:rPr>
            <w:rFonts w:ascii="Arial" w:hAnsi="Arial" w:cs="Arial"/>
          </w:rPr>
          <w:t xml:space="preserve"> sp. Tentillum illustration and main parts. E - Differential interference contrast micrograph of the tentillum illustrated in D</w:t>
        </w:r>
        <w:r w:rsidR="00D23DF7">
          <w:rPr>
            <w:rFonts w:ascii="Arial" w:hAnsi="Arial" w:cs="Arial"/>
          </w:rPr>
          <w:t xml:space="preserve"> (Specimen: YPM IZ </w:t>
        </w:r>
        <w:r w:rsidR="00D23DF7" w:rsidRPr="00D23DF7">
          <w:rPr>
            <w:rFonts w:ascii="Arial" w:hAnsi="Arial" w:cs="Arial"/>
          </w:rPr>
          <w:t>106704</w:t>
        </w:r>
        <w:r w:rsidR="00D23DF7">
          <w:rPr>
            <w:rFonts w:ascii="Arial" w:hAnsi="Arial" w:cs="Arial"/>
          </w:rPr>
          <w:t>)</w:t>
        </w:r>
        <w:r w:rsidRPr="00181090">
          <w:rPr>
            <w:rFonts w:ascii="Arial" w:hAnsi="Arial" w:cs="Arial"/>
          </w:rPr>
          <w:t>. Figure reproduced from Damian-Serrano et al. 2021 with permission. F. Action strip showing the behavior of tentilla during prey capture, illustrated by Riley Thompson.</w:t>
        </w:r>
      </w:ins>
    </w:p>
    <w:p w14:paraId="5CF58B9B" w14:textId="5FD3CCB4" w:rsidR="004C7592" w:rsidRDefault="004C7592">
      <w:pPr>
        <w:pStyle w:val="BodyText"/>
        <w:jc w:val="both"/>
        <w:rPr>
          <w:ins w:id="28" w:author="Author"/>
          <w:rFonts w:ascii="Arial" w:hAnsi="Arial" w:cs="Arial"/>
          <w:color w:val="000000" w:themeColor="text1"/>
        </w:rPr>
      </w:pPr>
      <w:ins w:id="29" w:author="Author">
        <w:r>
          <w:tab/>
        </w:r>
      </w:ins>
      <w:moveToRangeStart w:id="30" w:author="Author" w:name="move66369940"/>
      <w:moveTo w:id="31" w:author="Author">
        <w:r w:rsidRPr="00F767BD">
          <w:rPr>
            <w:rFonts w:ascii="Arial" w:hAnsi="Arial" w:cs="Arial"/>
            <w:color w:val="000000" w:themeColor="text1"/>
          </w:rPr>
          <w:t xml:space="preserve">Siphonophore tentilla are defined as lateral, </w:t>
        </w:r>
        <w:proofErr w:type="spellStart"/>
        <w:r w:rsidRPr="00F767BD">
          <w:rPr>
            <w:rFonts w:ascii="Arial" w:hAnsi="Arial" w:cs="Arial"/>
            <w:color w:val="000000" w:themeColor="text1"/>
          </w:rPr>
          <w:t>monostichous</w:t>
        </w:r>
      </w:moveTo>
      <w:proofErr w:type="spellEnd"/>
      <w:ins w:id="32" w:author="Author">
        <w:r>
          <w:rPr>
            <w:rFonts w:ascii="Arial" w:hAnsi="Arial" w:cs="Arial"/>
            <w:color w:val="000000" w:themeColor="text1"/>
          </w:rPr>
          <w:t xml:space="preserve"> (branching on one side only)</w:t>
        </w:r>
      </w:ins>
      <w:moveTo w:id="33" w:author="Author">
        <w:r w:rsidRPr="00F767BD">
          <w:rPr>
            <w:rFonts w:ascii="Arial" w:hAnsi="Arial" w:cs="Arial"/>
            <w:color w:val="000000" w:themeColor="text1"/>
          </w:rPr>
          <w:t xml:space="preserve"> evaginations of the tentacle (including its gastrovascular lumen), armed with epidermal nematocysts (Totton and </w:t>
        </w:r>
        <w:proofErr w:type="spellStart"/>
        <w:r w:rsidRPr="00F767BD">
          <w:rPr>
            <w:rFonts w:ascii="Arial" w:hAnsi="Arial" w:cs="Arial"/>
            <w:color w:val="000000" w:themeColor="text1"/>
          </w:rPr>
          <w:t>Bargmann</w:t>
        </w:r>
        <w:proofErr w:type="spellEnd"/>
        <w:r w:rsidRPr="00F767BD">
          <w:rPr>
            <w:rFonts w:ascii="Arial" w:hAnsi="Arial" w:cs="Arial"/>
            <w:color w:val="000000" w:themeColor="text1"/>
          </w:rPr>
          <w:t xml:space="preserve"> 1965).</w:t>
        </w:r>
      </w:moveTo>
      <w:moveToRangeEnd w:id="30"/>
      <w:ins w:id="34" w:author="Author">
        <w:r>
          <w:rPr>
            <w:rFonts w:ascii="Arial" w:hAnsi="Arial" w:cs="Arial"/>
            <w:color w:val="000000" w:themeColor="text1"/>
          </w:rPr>
          <w:t xml:space="preserve"> The</w:t>
        </w:r>
        <w:r w:rsidR="0039220F">
          <w:rPr>
            <w:rFonts w:ascii="Arial" w:hAnsi="Arial" w:cs="Arial"/>
            <w:color w:val="000000" w:themeColor="text1"/>
          </w:rPr>
          <w:t xml:space="preserve"> most complex ones</w:t>
        </w:r>
        <w:r>
          <w:rPr>
            <w:rFonts w:ascii="Arial" w:hAnsi="Arial" w:cs="Arial"/>
            <w:color w:val="000000" w:themeColor="text1"/>
          </w:rPr>
          <w:t xml:space="preserve"> are typically composed of</w:t>
        </w:r>
        <w:r w:rsidR="0039220F">
          <w:rPr>
            <w:rFonts w:ascii="Arial" w:hAnsi="Arial" w:cs="Arial"/>
            <w:color w:val="000000" w:themeColor="text1"/>
          </w:rPr>
          <w:t xml:space="preserve"> (1)</w:t>
        </w:r>
        <w:r>
          <w:rPr>
            <w:rFonts w:ascii="Arial" w:hAnsi="Arial" w:cs="Arial"/>
            <w:color w:val="000000" w:themeColor="text1"/>
          </w:rPr>
          <w:t xml:space="preserve"> a flexible pedicle that provides the connection to the tentacle,</w:t>
        </w:r>
        <w:r w:rsidR="0039220F">
          <w:rPr>
            <w:rFonts w:ascii="Arial" w:hAnsi="Arial" w:cs="Arial"/>
            <w:color w:val="000000" w:themeColor="text1"/>
          </w:rPr>
          <w:t xml:space="preserve"> (2)</w:t>
        </w:r>
        <w:r>
          <w:rPr>
            <w:rFonts w:ascii="Arial" w:hAnsi="Arial" w:cs="Arial"/>
            <w:color w:val="000000" w:themeColor="text1"/>
          </w:rPr>
          <w:t xml:space="preserve"> a</w:t>
        </w:r>
        <w:r w:rsidR="002D2A80">
          <w:rPr>
            <w:rFonts w:ascii="Arial" w:hAnsi="Arial" w:cs="Arial"/>
            <w:color w:val="000000" w:themeColor="text1"/>
          </w:rPr>
          <w:t>n epidermis-derived</w:t>
        </w:r>
        <w:r>
          <w:rPr>
            <w:rFonts w:ascii="Arial" w:hAnsi="Arial" w:cs="Arial"/>
            <w:color w:val="000000" w:themeColor="text1"/>
          </w:rPr>
          <w:t xml:space="preserve"> cnidoband that contains the</w:t>
        </w:r>
        <w:r w:rsidR="0039220F">
          <w:rPr>
            <w:rFonts w:ascii="Arial" w:hAnsi="Arial" w:cs="Arial"/>
            <w:color w:val="000000" w:themeColor="text1"/>
          </w:rPr>
          <w:t xml:space="preserve"> penetrant and entangling</w:t>
        </w:r>
        <w:r>
          <w:rPr>
            <w:rFonts w:ascii="Arial" w:hAnsi="Arial" w:cs="Arial"/>
            <w:color w:val="000000" w:themeColor="text1"/>
          </w:rPr>
          <w:t xml:space="preserve"> haploneme and heteroneme nematocysts, </w:t>
        </w:r>
        <w:r w:rsidR="0039220F">
          <w:rPr>
            <w:rFonts w:ascii="Arial" w:hAnsi="Arial" w:cs="Arial"/>
            <w:color w:val="000000" w:themeColor="text1"/>
          </w:rPr>
          <w:t>(3) a rigid</w:t>
        </w:r>
        <w:r w:rsidR="002D2A80">
          <w:rPr>
            <w:rFonts w:ascii="Arial" w:hAnsi="Arial" w:cs="Arial"/>
            <w:color w:val="000000" w:themeColor="text1"/>
          </w:rPr>
          <w:t xml:space="preserve"> mesoglea-derived,</w:t>
        </w:r>
        <w:r w:rsidR="0039220F">
          <w:rPr>
            <w:rFonts w:ascii="Arial" w:hAnsi="Arial" w:cs="Arial"/>
            <w:color w:val="000000" w:themeColor="text1"/>
          </w:rPr>
          <w:t xml:space="preserve"> collagen-based strand (called ‘elastic strand’ though not very elastic) that runs ascending parallel and attached to the cnidoband with a descending portion detached from the cnidoband but firmly attached to the pedicle and the distal end of the cnidoband, (4) a terminal filament loaded with adhesive desmoneme and rhopaloneme nematocysts, and (5) and an epithelial expansion named ‘involucrum’ that arises from the pedicle and in some cases can completely cover the cnidoband (Fig. 1D, Fig. 3).</w:t>
        </w:r>
        <w:r w:rsidR="002D2A80">
          <w:rPr>
            <w:rFonts w:ascii="Arial" w:hAnsi="Arial" w:cs="Arial"/>
            <w:color w:val="000000" w:themeColor="text1"/>
          </w:rPr>
          <w:t xml:space="preserve"> A gastrodermis-derived axial tube is occasionally present in the cnidoband, but is often greatly reduced in the terminal filament</w:t>
        </w:r>
        <w:r w:rsidR="00FE02E2">
          <w:rPr>
            <w:rFonts w:ascii="Arial" w:hAnsi="Arial" w:cs="Arial"/>
            <w:color w:val="000000" w:themeColor="text1"/>
          </w:rPr>
          <w:t xml:space="preserve"> (Totton &amp; </w:t>
        </w:r>
        <w:proofErr w:type="spellStart"/>
        <w:r w:rsidR="00FE02E2">
          <w:rPr>
            <w:rFonts w:ascii="Arial" w:hAnsi="Arial" w:cs="Arial"/>
            <w:color w:val="000000" w:themeColor="text1"/>
          </w:rPr>
          <w:t>Bargmann</w:t>
        </w:r>
        <w:proofErr w:type="spellEnd"/>
        <w:r w:rsidR="00FE02E2">
          <w:rPr>
            <w:rFonts w:ascii="Arial" w:hAnsi="Arial" w:cs="Arial"/>
            <w:color w:val="000000" w:themeColor="text1"/>
          </w:rPr>
          <w:t xml:space="preserve"> 1965; Mackie et al. 1987; </w:t>
        </w:r>
        <w:proofErr w:type="spellStart"/>
        <w:r w:rsidR="00FE02E2">
          <w:rPr>
            <w:rFonts w:ascii="Arial" w:hAnsi="Arial" w:cs="Arial"/>
            <w:color w:val="000000" w:themeColor="text1"/>
          </w:rPr>
          <w:t>Mapstone</w:t>
        </w:r>
        <w:proofErr w:type="spellEnd"/>
        <w:r w:rsidR="00FE02E2">
          <w:rPr>
            <w:rFonts w:ascii="Arial" w:hAnsi="Arial" w:cs="Arial"/>
            <w:color w:val="000000" w:themeColor="text1"/>
          </w:rPr>
          <w:t xml:space="preserve"> 2014)</w:t>
        </w:r>
        <w:r w:rsidR="002D2A80">
          <w:rPr>
            <w:rFonts w:ascii="Arial" w:hAnsi="Arial" w:cs="Arial"/>
            <w:color w:val="000000" w:themeColor="text1"/>
          </w:rPr>
          <w:t>.</w:t>
        </w:r>
        <w:r w:rsidR="0039220F">
          <w:rPr>
            <w:rFonts w:ascii="Arial" w:hAnsi="Arial" w:cs="Arial"/>
            <w:color w:val="000000" w:themeColor="text1"/>
          </w:rPr>
          <w:t xml:space="preserve"> The complexity of these structures varies greatly across </w:t>
        </w:r>
        <w:r w:rsidR="002D2A80">
          <w:rPr>
            <w:rFonts w:ascii="Arial" w:hAnsi="Arial" w:cs="Arial"/>
            <w:color w:val="000000" w:themeColor="text1"/>
          </w:rPr>
          <w:t>siphonophores</w:t>
        </w:r>
        <w:r w:rsidR="0039220F">
          <w:rPr>
            <w:rFonts w:ascii="Arial" w:hAnsi="Arial" w:cs="Arial"/>
            <w:color w:val="000000" w:themeColor="text1"/>
          </w:rPr>
          <w:t xml:space="preserve">, yet the evolutionary history of this complexity remains unexplored. Tentillum discharge is typically elicited by adhesion of prey </w:t>
        </w:r>
        <w:r w:rsidR="002D2A80">
          <w:rPr>
            <w:rFonts w:ascii="Arial" w:hAnsi="Arial" w:cs="Arial"/>
            <w:color w:val="000000" w:themeColor="text1"/>
          </w:rPr>
          <w:t>onto the terminal filament.</w:t>
        </w:r>
        <w:r w:rsidR="0039220F">
          <w:rPr>
            <w:rFonts w:ascii="Arial" w:hAnsi="Arial" w:cs="Arial"/>
            <w:color w:val="000000" w:themeColor="text1"/>
          </w:rPr>
          <w:t xml:space="preserve"> During tentillum discharge, the distal end of the cnidoband shoots out, sometimes directed forward by the involucrum. The proximal end of the</w:t>
        </w:r>
        <w:r w:rsidR="00FB2A3B">
          <w:rPr>
            <w:rFonts w:ascii="Arial" w:hAnsi="Arial" w:cs="Arial"/>
            <w:color w:val="000000" w:themeColor="text1"/>
          </w:rPr>
          <w:t xml:space="preserve"> cnidoband</w:t>
        </w:r>
        <w:r w:rsidR="0039220F">
          <w:rPr>
            <w:rFonts w:ascii="Arial" w:hAnsi="Arial" w:cs="Arial"/>
            <w:color w:val="000000" w:themeColor="text1"/>
          </w:rPr>
          <w:t xml:space="preserve"> detaches </w:t>
        </w:r>
        <w:r w:rsidR="002D2A80">
          <w:rPr>
            <w:rFonts w:ascii="Arial" w:hAnsi="Arial" w:cs="Arial"/>
            <w:color w:val="000000" w:themeColor="text1"/>
          </w:rPr>
          <w:t>from the pedicle and slings forward. Cnidoband nematocysts discharge as they come in contact with the surface of the prey, the proximal heteronemes being the last ones to hit. The structural integrity of the line connecting the tentacle to the prey for reeling is maintained by the elastic strand attachment to the cnidoband and pedicle (Fig 1F).</w:t>
        </w:r>
        <w:r w:rsidR="008545F6">
          <w:rPr>
            <w:rFonts w:ascii="Arial" w:hAnsi="Arial" w:cs="Arial"/>
            <w:color w:val="000000" w:themeColor="text1"/>
          </w:rPr>
          <w:t xml:space="preserve"> </w:t>
        </w:r>
        <w:r w:rsidR="008545F6" w:rsidRPr="00F767BD">
          <w:rPr>
            <w:rFonts w:ascii="Arial" w:hAnsi="Arial" w:cs="Arial"/>
            <w:color w:val="000000" w:themeColor="text1"/>
          </w:rPr>
          <w:t xml:space="preserve">In addition, siphonophore tentilla present a remarkable diversity of morphologies (Fig. </w:t>
        </w:r>
        <w:r w:rsidR="008545F6">
          <w:rPr>
            <w:rFonts w:ascii="Arial" w:hAnsi="Arial" w:cs="Arial"/>
            <w:color w:val="000000" w:themeColor="text1"/>
          </w:rPr>
          <w:t>2</w:t>
        </w:r>
        <w:r w:rsidR="008545F6" w:rsidRPr="00F767BD">
          <w:rPr>
            <w:rFonts w:ascii="Arial" w:hAnsi="Arial" w:cs="Arial"/>
            <w:color w:val="000000" w:themeColor="text1"/>
          </w:rPr>
          <w:t xml:space="preserve">), sizes, and nematocyst complements (Fig. </w:t>
        </w:r>
        <w:r w:rsidR="008545F6">
          <w:rPr>
            <w:rFonts w:ascii="Arial" w:hAnsi="Arial" w:cs="Arial"/>
            <w:color w:val="000000" w:themeColor="text1"/>
          </w:rPr>
          <w:t>3</w:t>
        </w:r>
        <w:r w:rsidR="008545F6" w:rsidRPr="00F767BD">
          <w:rPr>
            <w:rFonts w:ascii="Arial" w:hAnsi="Arial" w:cs="Arial"/>
            <w:color w:val="000000" w:themeColor="text1"/>
          </w:rPr>
          <w:t>).</w:t>
        </w:r>
        <w:r w:rsidR="008545F6">
          <w:rPr>
            <w:rFonts w:ascii="Arial" w:hAnsi="Arial" w:cs="Arial"/>
            <w:color w:val="000000" w:themeColor="text1"/>
          </w:rPr>
          <w:t xml:space="preserve"> In Figure 2 we showcase a few of these different morphologies.</w:t>
        </w:r>
        <w:r w:rsidR="00ED7103">
          <w:rPr>
            <w:rFonts w:ascii="Arial" w:hAnsi="Arial" w:cs="Arial"/>
            <w:color w:val="000000" w:themeColor="text1"/>
          </w:rPr>
          <w:t xml:space="preserve"> </w:t>
        </w:r>
        <w:r w:rsidR="00ED7103" w:rsidRPr="00F767BD">
          <w:rPr>
            <w:rFonts w:ascii="Arial" w:hAnsi="Arial" w:cs="Arial"/>
            <w:color w:val="000000" w:themeColor="text1"/>
          </w:rPr>
          <w:t>Our overarching aim is to organize all this phenotypic diversity in a phylogenetic context, and identify the evolutionary processes that generated it.</w:t>
        </w:r>
      </w:ins>
    </w:p>
    <w:p w14:paraId="5B610555" w14:textId="4FAF4D8F" w:rsidR="00B653FA" w:rsidRPr="00CA6594" w:rsidRDefault="00B653FA" w:rsidP="00CA6594">
      <w:pPr>
        <w:pStyle w:val="BodyText"/>
        <w:jc w:val="both"/>
        <w:rPr>
          <w:ins w:id="35" w:author="Author"/>
          <w:rPrChange w:id="36" w:author="Author">
            <w:rPr>
              <w:ins w:id="37" w:author="Author"/>
              <w:rFonts w:ascii="Arial" w:hAnsi="Arial" w:cs="Arial"/>
              <w:color w:val="000000" w:themeColor="text1"/>
            </w:rPr>
          </w:rPrChange>
        </w:rPr>
        <w:pPrChange w:id="38" w:author="Author">
          <w:pPr>
            <w:pStyle w:val="FirstParagraph"/>
            <w:ind w:firstLine="720"/>
            <w:jc w:val="both"/>
          </w:pPr>
        </w:pPrChange>
      </w:pPr>
      <w:ins w:id="39" w:author="Author">
        <w:r>
          <w:rPr>
            <w:noProof/>
          </w:rPr>
          <w:drawing>
            <wp:inline distT="0" distB="0" distL="0" distR="0" wp14:anchorId="133F370D" wp14:editId="52C49543">
              <wp:extent cx="5943600" cy="5805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805170"/>
                      </a:xfrm>
                      <a:prstGeom prst="rect">
                        <a:avLst/>
                      </a:prstGeom>
                    </pic:spPr>
                  </pic:pic>
                </a:graphicData>
              </a:graphic>
            </wp:inline>
          </w:drawing>
        </w:r>
      </w:ins>
    </w:p>
    <w:p w14:paraId="73E5AF0E" w14:textId="13B66E2C" w:rsidR="00BA281E" w:rsidRPr="00AC2ECE" w:rsidDel="00AC2ECE" w:rsidRDefault="002550B4" w:rsidP="003B2BD2">
      <w:pPr>
        <w:pStyle w:val="FirstParagraph"/>
        <w:ind w:firstLine="720"/>
        <w:jc w:val="both"/>
        <w:rPr>
          <w:del w:id="40" w:author="Author"/>
          <w:rFonts w:ascii="Arial" w:hAnsi="Arial" w:cs="Arial"/>
          <w:color w:val="000000" w:themeColor="text1"/>
        </w:rPr>
      </w:pPr>
      <w:del w:id="41" w:author="Author">
        <w:r w:rsidRPr="00AC2ECE" w:rsidDel="00AC2ECE">
          <w:rPr>
            <w:rFonts w:ascii="Arial" w:hAnsi="Arial" w:cs="Arial"/>
            <w:color w:val="000000" w:themeColor="text1"/>
          </w:rPr>
          <w:delText xml:space="preserve">In addition, siphonophore tentilla present a remarkable diversity of morphologies (Fig. </w:delText>
        </w:r>
        <w:r w:rsidR="0049446C" w:rsidRPr="00AC2ECE" w:rsidDel="00AC2ECE">
          <w:rPr>
            <w:rFonts w:ascii="Arial" w:hAnsi="Arial" w:cs="Arial"/>
            <w:color w:val="000000" w:themeColor="text1"/>
          </w:rPr>
          <w:delText>2</w:delText>
        </w:r>
        <w:r w:rsidRPr="00AC2ECE" w:rsidDel="00AC2ECE">
          <w:rPr>
            <w:rFonts w:ascii="Arial" w:hAnsi="Arial" w:cs="Arial"/>
            <w:color w:val="000000" w:themeColor="text1"/>
          </w:rPr>
          <w:delText xml:space="preserve">), sizes, and nematocyst complements (Fig. </w:delText>
        </w:r>
        <w:r w:rsidR="007E3153" w:rsidRPr="00AC2ECE" w:rsidDel="00AC2ECE">
          <w:rPr>
            <w:rFonts w:ascii="Arial" w:hAnsi="Arial" w:cs="Arial"/>
            <w:color w:val="000000" w:themeColor="text1"/>
          </w:rPr>
          <w:delText>3</w:delText>
        </w:r>
        <w:r w:rsidRPr="00AC2ECE" w:rsidDel="00AC2ECE">
          <w:rPr>
            <w:rFonts w:ascii="Arial" w:hAnsi="Arial" w:cs="Arial"/>
            <w:color w:val="000000" w:themeColor="text1"/>
          </w:rPr>
          <w:delText>). Our overarching aim is to organize all this phenotypic diversity in a phylogenetic context, and identify the evolutionary processes that generated it.</w:delText>
        </w:r>
      </w:del>
    </w:p>
    <w:p w14:paraId="1ABB3900" w14:textId="73709490" w:rsidR="00AC2ECE" w:rsidRPr="00AC2ECE" w:rsidDel="008545F6" w:rsidRDefault="00F767BD">
      <w:pPr>
        <w:pStyle w:val="BodyText"/>
        <w:ind w:firstLine="720"/>
        <w:jc w:val="both"/>
        <w:rPr>
          <w:del w:id="42" w:author="Author"/>
        </w:rPr>
        <w:pPrChange w:id="43" w:author="Alex Damian Serrano" w:date="2021-03-29T13:58:00Z">
          <w:pPr>
            <w:pStyle w:val="CaptionedFigure"/>
            <w:jc w:val="both"/>
          </w:pPr>
        </w:pPrChange>
      </w:pPr>
      <w:del w:id="44" w:author="Author">
        <w:r w:rsidRPr="00CA6594" w:rsidDel="008545F6">
          <w:rPr>
            <w:rFonts w:ascii="Arial" w:hAnsi="Arial" w:cs="Arial"/>
            <w:rPrChange w:id="45" w:author="Author">
              <w:rPr/>
            </w:rPrChange>
          </w:rPr>
          <w:delText>Figure 1.</w:delText>
        </w:r>
        <w:r w:rsidR="002550B4" w:rsidRPr="00CA6594" w:rsidDel="008545F6">
          <w:rPr>
            <w:rFonts w:ascii="Arial" w:hAnsi="Arial" w:cs="Arial"/>
            <w:rPrChange w:id="46" w:author="Author">
              <w:rPr/>
            </w:rPrChange>
          </w:rPr>
          <w:delText xml:space="preserve"> Siphonophore anatomy. A - Nanomia sp. siphonophore colony (photo by Catriona Munro). B, C - Illustration of a Nanomia colony, gastrozooid, and tentacle closeup (by Freya Goetz). D - Nanomia sp. Tentillum illustration and main parts. E - Differential interference contrast micrograph of the tentillum illustrated in D. Figure reproduced from Damian-Serrano et al. 202</w:delText>
        </w:r>
        <w:r w:rsidR="002550B4" w:rsidRPr="00CA6594" w:rsidDel="00316313">
          <w:rPr>
            <w:rFonts w:ascii="Arial" w:hAnsi="Arial" w:cs="Arial"/>
            <w:rPrChange w:id="47" w:author="Author">
              <w:rPr/>
            </w:rPrChange>
          </w:rPr>
          <w:delText>0</w:delText>
        </w:r>
        <w:r w:rsidR="002550B4" w:rsidRPr="00CA6594" w:rsidDel="008545F6">
          <w:rPr>
            <w:rFonts w:ascii="Arial" w:hAnsi="Arial" w:cs="Arial"/>
            <w:rPrChange w:id="48" w:author="Author">
              <w:rPr/>
            </w:rPrChange>
          </w:rPr>
          <w:delText xml:space="preserve"> with permission. F. Action strip showing the behavior of tentilla during prey capture, illustrated by Riley Thompson.</w:delText>
        </w:r>
      </w:del>
    </w:p>
    <w:p w14:paraId="1783B393" w14:textId="3E23DA0B" w:rsidR="00BA281E" w:rsidRPr="00F767BD" w:rsidDel="00BC685A" w:rsidRDefault="002550B4" w:rsidP="003B2BD2">
      <w:pPr>
        <w:pStyle w:val="BodyText"/>
        <w:ind w:firstLine="720"/>
        <w:jc w:val="both"/>
        <w:rPr>
          <w:del w:id="49" w:author="Author"/>
          <w:rFonts w:ascii="Arial" w:hAnsi="Arial" w:cs="Arial"/>
          <w:color w:val="000000" w:themeColor="text1"/>
        </w:rPr>
      </w:pPr>
      <w:del w:id="50" w:author="Author">
        <w:r w:rsidRPr="00F767BD" w:rsidDel="00BC685A">
          <w:rPr>
            <w:rFonts w:ascii="Arial" w:hAnsi="Arial" w:cs="Arial"/>
            <w:color w:val="000000" w:themeColor="text1"/>
          </w:rPr>
          <w:delText>In Damian-Serrano et al. (202</w:delText>
        </w:r>
        <w:r w:rsidRPr="00F767BD" w:rsidDel="00316313">
          <w:rPr>
            <w:rFonts w:ascii="Arial" w:hAnsi="Arial" w:cs="Arial"/>
            <w:color w:val="000000" w:themeColor="text1"/>
          </w:rPr>
          <w:delText>0</w:delText>
        </w:r>
        <w:r w:rsidRPr="00F767BD" w:rsidDel="00BC685A">
          <w:rPr>
            <w:rFonts w:ascii="Arial" w:hAnsi="Arial" w:cs="Arial"/>
            <w:color w:val="000000" w:themeColor="text1"/>
          </w:rPr>
          <w:delText>), we collected the most extensive morphological dataset on siphonophore tentilla and nematocysts using state-of-the-art microscopy techniques, and expanded the taxon sampling of the phylogeny to disentangle the evolutionary history. The analyses we carried out led to novel, generalizable insights into the evolution of predatory specialization. The primary findings of that work were that generalists evolved from crustacean-specialist ancestors, and that feeding specializations were associated with distinct modes of evolution and character integration patterns. The work we present here is complementary to Damian-Serrano et al. (202</w:delText>
        </w:r>
        <w:r w:rsidRPr="00F767BD" w:rsidDel="00316313">
          <w:rPr>
            <w:rFonts w:ascii="Arial" w:hAnsi="Arial" w:cs="Arial"/>
            <w:color w:val="000000" w:themeColor="text1"/>
          </w:rPr>
          <w:delText>0</w:delText>
        </w:r>
        <w:r w:rsidRPr="00F767BD" w:rsidDel="00BC685A">
          <w:rPr>
            <w:rFonts w:ascii="Arial" w:hAnsi="Arial" w:cs="Arial"/>
            <w:color w:val="000000" w:themeColor="text1"/>
          </w:rPr>
          <w:delText>), showcasing a far more detailed account on the evolutionary history of tentilla morphology.</w:delText>
        </w:r>
      </w:del>
    </w:p>
    <w:p w14:paraId="328CDC67" w14:textId="23AB63A2"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2.</w:t>
      </w:r>
      <w:r w:rsidR="002550B4" w:rsidRPr="00F767BD">
        <w:rPr>
          <w:rFonts w:ascii="Arial" w:hAnsi="Arial" w:cs="Arial"/>
          <w:color w:val="000000" w:themeColor="text1"/>
        </w:rPr>
        <w:t xml:space="preserve"> Tentillum diversity. The illustrations delineate the pedicle, involucrum, cnidoband, elastic strands, terminal structures. Heteroneme nematocysts (</w:t>
      </w:r>
      <w:proofErr w:type="spellStart"/>
      <w:r w:rsidR="002550B4" w:rsidRPr="00F767BD">
        <w:rPr>
          <w:rFonts w:ascii="Arial" w:hAnsi="Arial" w:cs="Arial"/>
          <w:color w:val="000000" w:themeColor="text1"/>
        </w:rPr>
        <w:t>stenoteles</w:t>
      </w:r>
      <w:proofErr w:type="spellEnd"/>
      <w:r w:rsidR="002550B4" w:rsidRPr="00F767BD">
        <w:rPr>
          <w:rFonts w:ascii="Arial" w:hAnsi="Arial" w:cs="Arial"/>
          <w:color w:val="000000" w:themeColor="text1"/>
        </w:rPr>
        <w:t xml:space="preserve"> in </w:t>
      </w:r>
      <w:proofErr w:type="gramStart"/>
      <w:r w:rsidR="002550B4" w:rsidRPr="00F767BD">
        <w:rPr>
          <w:rFonts w:ascii="Arial" w:hAnsi="Arial" w:cs="Arial"/>
          <w:color w:val="000000" w:themeColor="text1"/>
        </w:rPr>
        <w:t>C,E</w:t>
      </w:r>
      <w:proofErr w:type="gramEnd"/>
      <w:r w:rsidR="002550B4" w:rsidRPr="00F767BD">
        <w:rPr>
          <w:rFonts w:ascii="Arial" w:hAnsi="Arial" w:cs="Arial"/>
          <w:color w:val="000000" w:themeColor="text1"/>
        </w:rPr>
        <w:t xml:space="preserve">,F,G and mastigophores in H,I) are only depicted for some species. A - </w:t>
      </w:r>
      <w:proofErr w:type="spellStart"/>
      <w:r w:rsidR="002550B4" w:rsidRPr="00F767BD">
        <w:rPr>
          <w:rFonts w:ascii="Arial" w:hAnsi="Arial" w:cs="Arial"/>
          <w:i/>
          <w:color w:val="000000" w:themeColor="text1"/>
        </w:rPr>
        <w:t>Erenna</w:t>
      </w:r>
      <w:proofErr w:type="spellEnd"/>
      <w:r w:rsidR="002550B4" w:rsidRPr="00F767BD">
        <w:rPr>
          <w:rFonts w:ascii="Arial" w:hAnsi="Arial" w:cs="Arial"/>
          <w:i/>
          <w:color w:val="000000" w:themeColor="text1"/>
        </w:rPr>
        <w:t xml:space="preserve"> laciniata</w:t>
      </w:r>
      <w:ins w:id="51" w:author="Author">
        <w:r w:rsidR="008545F6">
          <w:rPr>
            <w:rFonts w:ascii="Arial" w:hAnsi="Arial" w:cs="Arial"/>
            <w:iCs/>
            <w:color w:val="000000" w:themeColor="text1"/>
          </w:rPr>
          <w:t xml:space="preserve"> bears </w:t>
        </w:r>
        <w:r w:rsidR="008545F6">
          <w:rPr>
            <w:rFonts w:ascii="Arial" w:hAnsi="Arial" w:cs="Arial"/>
            <w:color w:val="000000" w:themeColor="text1"/>
          </w:rPr>
          <w:t>giant tentilla with a flicking bioluminescent lure</w:t>
        </w:r>
      </w:ins>
      <w:r w:rsidR="002550B4" w:rsidRPr="00F767BD">
        <w:rPr>
          <w:rFonts w:ascii="Arial" w:hAnsi="Arial" w:cs="Arial"/>
          <w:color w:val="000000" w:themeColor="text1"/>
        </w:rPr>
        <w:t xml:space="preserve">, 10x. B - </w:t>
      </w:r>
      <w:proofErr w:type="spellStart"/>
      <w:r w:rsidR="002550B4" w:rsidRPr="00F767BD">
        <w:rPr>
          <w:rFonts w:ascii="Arial" w:hAnsi="Arial" w:cs="Arial"/>
          <w:i/>
          <w:color w:val="000000" w:themeColor="text1"/>
        </w:rPr>
        <w:t>Lychnagalma</w:t>
      </w:r>
      <w:proofErr w:type="spellEnd"/>
      <w:r w:rsidR="002550B4" w:rsidRPr="00F767BD">
        <w:rPr>
          <w:rFonts w:ascii="Arial" w:hAnsi="Arial" w:cs="Arial"/>
          <w:i/>
          <w:color w:val="000000" w:themeColor="text1"/>
        </w:rPr>
        <w:t xml:space="preserve"> utricularia</w:t>
      </w:r>
      <w:ins w:id="52" w:author="Author">
        <w:r w:rsidR="008545F6">
          <w:rPr>
            <w:rFonts w:ascii="Arial" w:hAnsi="Arial" w:cs="Arial"/>
            <w:iCs/>
            <w:color w:val="000000" w:themeColor="text1"/>
          </w:rPr>
          <w:t xml:space="preserve"> has a </w:t>
        </w:r>
        <w:r w:rsidR="008545F6">
          <w:rPr>
            <w:rFonts w:ascii="Arial" w:hAnsi="Arial" w:cs="Arial"/>
            <w:color w:val="000000" w:themeColor="text1"/>
          </w:rPr>
          <w:t>large convoluted cnidoband and unique buoyant medusa-shaped vesicle</w:t>
        </w:r>
      </w:ins>
      <w:r w:rsidR="002550B4" w:rsidRPr="00F767BD">
        <w:rPr>
          <w:rFonts w:ascii="Arial" w:hAnsi="Arial" w:cs="Arial"/>
          <w:color w:val="000000" w:themeColor="text1"/>
        </w:rPr>
        <w:t xml:space="preserve">, 10x. C - </w:t>
      </w:r>
      <w:r w:rsidR="002550B4" w:rsidRPr="00F767BD">
        <w:rPr>
          <w:rFonts w:ascii="Arial" w:hAnsi="Arial" w:cs="Arial"/>
          <w:i/>
          <w:color w:val="000000" w:themeColor="text1"/>
        </w:rPr>
        <w:t>Agalma elegans</w:t>
      </w:r>
      <w:ins w:id="53" w:author="Author">
        <w:r w:rsidR="008545F6">
          <w:rPr>
            <w:rFonts w:ascii="Arial" w:hAnsi="Arial" w:cs="Arial"/>
            <w:iCs/>
            <w:color w:val="000000" w:themeColor="text1"/>
          </w:rPr>
          <w:t xml:space="preserve"> has </w:t>
        </w:r>
        <w:r w:rsidR="008545F6">
          <w:rPr>
            <w:rFonts w:ascii="Arial" w:hAnsi="Arial" w:cs="Arial"/>
            <w:color w:val="000000" w:themeColor="text1"/>
          </w:rPr>
          <w:t>dual terminal filaments and ampulla</w:t>
        </w:r>
      </w:ins>
      <w:r w:rsidR="002550B4" w:rsidRPr="00F767BD">
        <w:rPr>
          <w:rFonts w:ascii="Arial" w:hAnsi="Arial" w:cs="Arial"/>
          <w:color w:val="000000" w:themeColor="text1"/>
        </w:rPr>
        <w:t xml:space="preserve">, 10x. D - </w:t>
      </w:r>
      <w:proofErr w:type="spellStart"/>
      <w:r w:rsidR="002550B4" w:rsidRPr="00F767BD">
        <w:rPr>
          <w:rFonts w:ascii="Arial" w:hAnsi="Arial" w:cs="Arial"/>
          <w:i/>
          <w:color w:val="000000" w:themeColor="text1"/>
        </w:rPr>
        <w:t>Resomia</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ornicephala</w:t>
      </w:r>
      <w:proofErr w:type="spellEnd"/>
      <w:ins w:id="54" w:author="Author">
        <w:r w:rsidR="008545F6">
          <w:rPr>
            <w:rFonts w:ascii="Arial" w:hAnsi="Arial" w:cs="Arial"/>
            <w:iCs/>
            <w:color w:val="000000" w:themeColor="text1"/>
          </w:rPr>
          <w:t xml:space="preserve"> presents a </w:t>
        </w:r>
        <w:r w:rsidR="008545F6">
          <w:rPr>
            <w:rFonts w:ascii="Arial" w:hAnsi="Arial" w:cs="Arial"/>
            <w:color w:val="000000" w:themeColor="text1"/>
          </w:rPr>
          <w:t>zig-zag cnidoband and flap-shaped fluorescent involucrum</w:t>
        </w:r>
      </w:ins>
      <w:r w:rsidR="002550B4" w:rsidRPr="00F767BD">
        <w:rPr>
          <w:rFonts w:ascii="Arial" w:hAnsi="Arial" w:cs="Arial"/>
          <w:color w:val="000000" w:themeColor="text1"/>
        </w:rPr>
        <w:t xml:space="preserve">, 10x. E - </w:t>
      </w:r>
      <w:proofErr w:type="spellStart"/>
      <w:r w:rsidR="002550B4" w:rsidRPr="00F767BD">
        <w:rPr>
          <w:rFonts w:ascii="Arial" w:hAnsi="Arial" w:cs="Arial"/>
          <w:i/>
          <w:color w:val="000000" w:themeColor="text1"/>
        </w:rPr>
        <w:t>Frillagalma</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vityazi</w:t>
      </w:r>
      <w:proofErr w:type="spellEnd"/>
      <w:ins w:id="55" w:author="Author">
        <w:r w:rsidR="008545F6">
          <w:rPr>
            <w:rFonts w:ascii="Arial" w:hAnsi="Arial" w:cs="Arial"/>
            <w:iCs/>
            <w:color w:val="000000" w:themeColor="text1"/>
          </w:rPr>
          <w:t xml:space="preserve"> has a </w:t>
        </w:r>
        <w:r w:rsidR="008545F6">
          <w:rPr>
            <w:rFonts w:ascii="Arial" w:hAnsi="Arial" w:cs="Arial"/>
            <w:color w:val="000000" w:themeColor="text1"/>
          </w:rPr>
          <w:t xml:space="preserve">minute encapsulated cnidoband with just 3 </w:t>
        </w:r>
        <w:proofErr w:type="spellStart"/>
        <w:r w:rsidR="008545F6">
          <w:rPr>
            <w:rFonts w:ascii="Arial" w:hAnsi="Arial" w:cs="Arial"/>
            <w:color w:val="000000" w:themeColor="text1"/>
          </w:rPr>
          <w:t>stenoteles</w:t>
        </w:r>
      </w:ins>
      <w:proofErr w:type="spellEnd"/>
      <w:r w:rsidR="002550B4" w:rsidRPr="00F767BD">
        <w:rPr>
          <w:rFonts w:ascii="Arial" w:hAnsi="Arial" w:cs="Arial"/>
          <w:color w:val="000000" w:themeColor="text1"/>
        </w:rPr>
        <w:t xml:space="preserve">, 20x. F - </w:t>
      </w:r>
      <w:proofErr w:type="spellStart"/>
      <w:r w:rsidR="002550B4" w:rsidRPr="00F767BD">
        <w:rPr>
          <w:rFonts w:ascii="Arial" w:hAnsi="Arial" w:cs="Arial"/>
          <w:i/>
          <w:color w:val="000000" w:themeColor="text1"/>
        </w:rPr>
        <w:t>Bargmannia</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amoena</w:t>
      </w:r>
      <w:proofErr w:type="spellEnd"/>
      <w:ins w:id="56" w:author="Author">
        <w:r w:rsidR="008545F6">
          <w:rPr>
            <w:rFonts w:ascii="Arial" w:hAnsi="Arial" w:cs="Arial"/>
            <w:iCs/>
            <w:color w:val="000000" w:themeColor="text1"/>
          </w:rPr>
          <w:t xml:space="preserve"> presents a </w:t>
        </w:r>
        <w:r w:rsidR="008545F6">
          <w:rPr>
            <w:rFonts w:ascii="Arial" w:hAnsi="Arial" w:cs="Arial"/>
            <w:color w:val="000000" w:themeColor="text1"/>
          </w:rPr>
          <w:t xml:space="preserve">simple tentillum with massive round </w:t>
        </w:r>
        <w:proofErr w:type="spellStart"/>
        <w:r w:rsidR="008545F6">
          <w:rPr>
            <w:rFonts w:ascii="Arial" w:hAnsi="Arial" w:cs="Arial"/>
            <w:color w:val="000000" w:themeColor="text1"/>
          </w:rPr>
          <w:t>stenoteles</w:t>
        </w:r>
      </w:ins>
      <w:proofErr w:type="spellEnd"/>
      <w:r w:rsidR="002550B4" w:rsidRPr="00F767BD">
        <w:rPr>
          <w:rFonts w:ascii="Arial" w:hAnsi="Arial" w:cs="Arial"/>
          <w:color w:val="000000" w:themeColor="text1"/>
        </w:rPr>
        <w:t xml:space="preserve">, 10x. G - </w:t>
      </w:r>
      <w:proofErr w:type="spellStart"/>
      <w:r w:rsidR="002550B4" w:rsidRPr="00F767BD">
        <w:rPr>
          <w:rFonts w:ascii="Arial" w:hAnsi="Arial" w:cs="Arial"/>
          <w:i/>
          <w:color w:val="000000" w:themeColor="text1"/>
        </w:rPr>
        <w:t>Cordagalma</w:t>
      </w:r>
      <w:proofErr w:type="spellEnd"/>
      <w:r w:rsidR="002550B4" w:rsidRPr="00F767BD">
        <w:rPr>
          <w:rFonts w:ascii="Arial" w:hAnsi="Arial" w:cs="Arial"/>
          <w:color w:val="000000" w:themeColor="text1"/>
        </w:rPr>
        <w:t xml:space="preserve"> sp.</w:t>
      </w:r>
      <w:ins w:id="57" w:author="Author">
        <w:r w:rsidR="008545F6">
          <w:rPr>
            <w:rFonts w:ascii="Arial" w:hAnsi="Arial" w:cs="Arial"/>
            <w:color w:val="000000" w:themeColor="text1"/>
          </w:rPr>
          <w:t xml:space="preserve"> has a greatly reduced tentillum with long terminal </w:t>
        </w:r>
        <w:proofErr w:type="spellStart"/>
        <w:r w:rsidR="008545F6">
          <w:rPr>
            <w:rFonts w:ascii="Arial" w:hAnsi="Arial" w:cs="Arial"/>
            <w:color w:val="000000" w:themeColor="text1"/>
          </w:rPr>
          <w:t>cnidocils</w:t>
        </w:r>
        <w:proofErr w:type="spellEnd"/>
        <w:r w:rsidR="008545F6">
          <w:rPr>
            <w:rFonts w:ascii="Arial" w:hAnsi="Arial" w:cs="Arial"/>
            <w:color w:val="000000" w:themeColor="text1"/>
          </w:rPr>
          <w:t xml:space="preserve"> (nematocyst-triggering sensory cilia)</w:t>
        </w:r>
      </w:ins>
      <w:r w:rsidR="002550B4" w:rsidRPr="00F767BD">
        <w:rPr>
          <w:rFonts w:ascii="Arial" w:hAnsi="Arial" w:cs="Arial"/>
          <w:color w:val="000000" w:themeColor="text1"/>
        </w:rPr>
        <w:t xml:space="preserve">, reproduced from </w:t>
      </w:r>
      <w:proofErr w:type="spellStart"/>
      <w:r w:rsidR="002550B4" w:rsidRPr="00F767BD">
        <w:rPr>
          <w:rFonts w:ascii="Arial" w:hAnsi="Arial" w:cs="Arial"/>
          <w:color w:val="000000" w:themeColor="text1"/>
        </w:rPr>
        <w:t>Carré</w:t>
      </w:r>
      <w:proofErr w:type="spellEnd"/>
      <w:r w:rsidR="002550B4" w:rsidRPr="00F767BD">
        <w:rPr>
          <w:rFonts w:ascii="Arial" w:hAnsi="Arial" w:cs="Arial"/>
          <w:color w:val="000000" w:themeColor="text1"/>
        </w:rPr>
        <w:t xml:space="preserve"> 1968. H - </w:t>
      </w:r>
      <w:proofErr w:type="spellStart"/>
      <w:r w:rsidR="002550B4" w:rsidRPr="00F767BD">
        <w:rPr>
          <w:rFonts w:ascii="Arial" w:hAnsi="Arial" w:cs="Arial"/>
          <w:i/>
          <w:color w:val="000000" w:themeColor="text1"/>
        </w:rPr>
        <w:t>Lilyopsis</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fluoracantha</w:t>
      </w:r>
      <w:proofErr w:type="spellEnd"/>
      <w:ins w:id="58" w:author="Author">
        <w:r w:rsidR="008545F6">
          <w:rPr>
            <w:rFonts w:ascii="Arial" w:hAnsi="Arial" w:cs="Arial"/>
            <w:iCs/>
            <w:color w:val="000000" w:themeColor="text1"/>
          </w:rPr>
          <w:t xml:space="preserve"> tentilla bear a </w:t>
        </w:r>
        <w:r w:rsidR="008545F6">
          <w:rPr>
            <w:rFonts w:ascii="Arial" w:hAnsi="Arial" w:cs="Arial"/>
            <w:color w:val="000000" w:themeColor="text1"/>
          </w:rPr>
          <w:t>pleated cnidoband flanked by long mastigophores</w:t>
        </w:r>
      </w:ins>
      <w:r w:rsidR="002550B4" w:rsidRPr="00F767BD">
        <w:rPr>
          <w:rFonts w:ascii="Arial" w:hAnsi="Arial" w:cs="Arial"/>
          <w:color w:val="000000" w:themeColor="text1"/>
        </w:rPr>
        <w:t xml:space="preserve">, 20x. I - </w:t>
      </w:r>
      <w:proofErr w:type="spellStart"/>
      <w:r w:rsidR="002550B4" w:rsidRPr="00F767BD">
        <w:rPr>
          <w:rFonts w:ascii="Arial" w:hAnsi="Arial" w:cs="Arial"/>
          <w:i/>
          <w:color w:val="000000" w:themeColor="text1"/>
        </w:rPr>
        <w:t>Abylopsis</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tetragona</w:t>
      </w:r>
      <w:proofErr w:type="spellEnd"/>
      <w:ins w:id="59" w:author="Author">
        <w:r w:rsidR="008545F6">
          <w:rPr>
            <w:rFonts w:ascii="Arial" w:hAnsi="Arial" w:cs="Arial"/>
            <w:iCs/>
            <w:color w:val="000000" w:themeColor="text1"/>
          </w:rPr>
          <w:t xml:space="preserve"> exemplifies a </w:t>
        </w:r>
        <w:r w:rsidR="008545F6">
          <w:rPr>
            <w:rFonts w:ascii="Arial" w:hAnsi="Arial" w:cs="Arial"/>
            <w:color w:val="000000" w:themeColor="text1"/>
          </w:rPr>
          <w:t>typical calycophorans tentillum with desmonemes clustered at the distal end of the cnidoband</w:t>
        </w:r>
      </w:ins>
      <w:r w:rsidR="002550B4" w:rsidRPr="00F767BD">
        <w:rPr>
          <w:rFonts w:ascii="Arial" w:hAnsi="Arial" w:cs="Arial"/>
          <w:color w:val="000000" w:themeColor="text1"/>
        </w:rPr>
        <w:t>, 20x.</w:t>
      </w:r>
    </w:p>
    <w:p w14:paraId="7AB950D3" w14:textId="233E4BA3" w:rsidR="00BA281E" w:rsidRDefault="002550B4" w:rsidP="003B2BD2">
      <w:pPr>
        <w:pStyle w:val="BodyText"/>
        <w:ind w:firstLine="720"/>
        <w:jc w:val="both"/>
        <w:rPr>
          <w:ins w:id="60" w:author="Author"/>
          <w:rFonts w:ascii="Arial" w:hAnsi="Arial" w:cs="Arial"/>
          <w:color w:val="000000" w:themeColor="text1"/>
        </w:rPr>
      </w:pPr>
      <w:r w:rsidRPr="00F767BD">
        <w:rPr>
          <w:rFonts w:ascii="Arial" w:hAnsi="Arial" w:cs="Arial"/>
          <w:color w:val="000000" w:themeColor="text1"/>
        </w:rPr>
        <w:t xml:space="preserve">Nematocysts are unique biological weapons for defense and prey capture exclusive to </w:t>
      </w:r>
      <w:del w:id="61" w:author="Author">
        <w:r w:rsidRPr="00F767BD" w:rsidDel="005A4983">
          <w:rPr>
            <w:rFonts w:ascii="Arial" w:hAnsi="Arial" w:cs="Arial"/>
            <w:color w:val="000000" w:themeColor="text1"/>
          </w:rPr>
          <w:delText xml:space="preserve">the phylum </w:delText>
        </w:r>
      </w:del>
      <w:r w:rsidRPr="00F767BD">
        <w:rPr>
          <w:rFonts w:ascii="Arial" w:hAnsi="Arial" w:cs="Arial"/>
          <w:color w:val="000000" w:themeColor="text1"/>
        </w:rPr>
        <w:t>Cnidaria. Mariscal (1974) reported that hydrozoans have the largest diversity of nematocyst types among cnidarians. Among them, siphonophores present the greatest variety of types (</w:t>
      </w:r>
      <w:proofErr w:type="spellStart"/>
      <w:r w:rsidRPr="00F767BD">
        <w:rPr>
          <w:rFonts w:ascii="Arial" w:hAnsi="Arial" w:cs="Arial"/>
          <w:color w:val="000000" w:themeColor="text1"/>
        </w:rPr>
        <w:t>Mapstone</w:t>
      </w:r>
      <w:proofErr w:type="spellEnd"/>
      <w:r w:rsidRPr="00F767BD">
        <w:rPr>
          <w:rFonts w:ascii="Arial" w:hAnsi="Arial" w:cs="Arial"/>
          <w:color w:val="000000" w:themeColor="text1"/>
        </w:rPr>
        <w:t xml:space="preserve"> 2014), and vary widely across taxa in which and how many types they carry on their tentacles (Fig. </w:t>
      </w:r>
      <w:r w:rsidR="007E3153">
        <w:rPr>
          <w:rFonts w:ascii="Arial" w:hAnsi="Arial" w:cs="Arial"/>
          <w:color w:val="000000" w:themeColor="text1"/>
        </w:rPr>
        <w:t>3</w:t>
      </w:r>
      <w:r w:rsidRPr="00F767BD">
        <w:rPr>
          <w:rFonts w:ascii="Arial" w:hAnsi="Arial" w:cs="Arial"/>
          <w:color w:val="000000" w:themeColor="text1"/>
        </w:rPr>
        <w:t xml:space="preserve">). Werner (1965) noted that there are nine types of nematocyst found in siphonophores, of which four, </w:t>
      </w:r>
      <w:proofErr w:type="spellStart"/>
      <w:r w:rsidRPr="00F767BD">
        <w:rPr>
          <w:rFonts w:ascii="Arial" w:hAnsi="Arial" w:cs="Arial"/>
          <w:color w:val="000000" w:themeColor="text1"/>
        </w:rPr>
        <w:t>anacrophore</w:t>
      </w:r>
      <w:proofErr w:type="spellEnd"/>
      <w:r w:rsidRPr="00F767BD">
        <w:rPr>
          <w:rFonts w:ascii="Arial" w:hAnsi="Arial" w:cs="Arial"/>
          <w:color w:val="000000" w:themeColor="text1"/>
        </w:rPr>
        <w:t xml:space="preserve"> rhopalonemes, acrophore rhopalonemes, </w:t>
      </w:r>
      <w:proofErr w:type="spellStart"/>
      <w:r w:rsidRPr="00F767BD">
        <w:rPr>
          <w:rFonts w:ascii="Arial" w:hAnsi="Arial" w:cs="Arial"/>
          <w:color w:val="000000" w:themeColor="text1"/>
        </w:rPr>
        <w:t>homotrichous</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birhopaloids</w:t>
      </w:r>
      <w:proofErr w:type="spellEnd"/>
      <w:r w:rsidRPr="00F767BD">
        <w:rPr>
          <w:rFonts w:ascii="Arial" w:hAnsi="Arial" w:cs="Arial"/>
          <w:color w:val="000000" w:themeColor="text1"/>
        </w:rPr>
        <w:t>, are unique to them. Heteroneme and haploneme nematocysts serve penetrant and entangling functions, while rhopalonemes and desmonemes work by adhering to the surface of the prey. While recent descriptive studies have expanded and confirmed our understanding of this diversity, the evolutionary history of nematocyst type gain and loss in siphonophores remains unexplored. Thus, here we reconstruct the evolution of shifts, gains, and losses of nematocyst types, subtypes, and other major categorical traits that led to the extant diversity we see in siphonophore tentilla.</w:t>
      </w:r>
    </w:p>
    <w:p w14:paraId="27E87C77" w14:textId="28C1C695" w:rsidR="00B653FA" w:rsidRPr="00F767BD" w:rsidRDefault="00B653FA" w:rsidP="00CA6594">
      <w:pPr>
        <w:pStyle w:val="BodyText"/>
        <w:jc w:val="both"/>
        <w:rPr>
          <w:rFonts w:ascii="Arial" w:hAnsi="Arial" w:cs="Arial"/>
          <w:color w:val="000000" w:themeColor="text1"/>
        </w:rPr>
        <w:pPrChange w:id="62" w:author="Author">
          <w:pPr>
            <w:pStyle w:val="BodyText"/>
            <w:ind w:firstLine="720"/>
            <w:jc w:val="both"/>
          </w:pPr>
        </w:pPrChange>
      </w:pPr>
      <w:ins w:id="63" w:author="Author">
        <w:r>
          <w:rPr>
            <w:rFonts w:ascii="Arial" w:hAnsi="Arial" w:cs="Arial"/>
            <w:noProof/>
            <w:color w:val="000000" w:themeColor="text1"/>
          </w:rPr>
          <w:drawing>
            <wp:inline distT="0" distB="0" distL="0" distR="0" wp14:anchorId="2CEC0EEF" wp14:editId="060869D6">
              <wp:extent cx="5943600" cy="3830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ins>
    </w:p>
    <w:p w14:paraId="325EB4C6" w14:textId="4CAE697C"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3.</w:t>
      </w:r>
      <w:r w:rsidR="002550B4" w:rsidRPr="00F767BD">
        <w:rPr>
          <w:rFonts w:ascii="Arial" w:hAnsi="Arial" w:cs="Arial"/>
          <w:color w:val="000000" w:themeColor="text1"/>
        </w:rPr>
        <w:t xml:space="preserve"> Phylogenetic distribution of nematocyst types, subtypes, functions, and locations in the </w:t>
      </w:r>
      <w:del w:id="64" w:author="Author">
        <w:r w:rsidR="002550B4" w:rsidRPr="00F767BD" w:rsidDel="00D97029">
          <w:rPr>
            <w:rFonts w:ascii="Arial" w:hAnsi="Arial" w:cs="Arial"/>
            <w:color w:val="000000" w:themeColor="text1"/>
          </w:rPr>
          <w:delText xml:space="preserve">zooid </w:delText>
        </w:r>
      </w:del>
      <w:ins w:id="65" w:author="Author">
        <w:r w:rsidR="00D97029">
          <w:rPr>
            <w:rFonts w:ascii="Arial" w:hAnsi="Arial" w:cs="Arial"/>
            <w:color w:val="000000" w:themeColor="text1"/>
          </w:rPr>
          <w:t>tentacle</w:t>
        </w:r>
        <w:r w:rsidR="00D97029" w:rsidRPr="00F767BD">
          <w:rPr>
            <w:rFonts w:ascii="Arial" w:hAnsi="Arial" w:cs="Arial"/>
            <w:color w:val="000000" w:themeColor="text1"/>
          </w:rPr>
          <w:t xml:space="preserve"> </w:t>
        </w:r>
      </w:ins>
      <w:r w:rsidR="002550B4" w:rsidRPr="00F767BD">
        <w:rPr>
          <w:rFonts w:ascii="Arial" w:hAnsi="Arial" w:cs="Arial"/>
          <w:color w:val="000000" w:themeColor="text1"/>
        </w:rPr>
        <w:t xml:space="preserve">across the major siphonophore clades. Illustrations reproduced with permission from </w:t>
      </w:r>
      <w:proofErr w:type="spellStart"/>
      <w:r w:rsidR="002550B4" w:rsidRPr="00F767BD">
        <w:rPr>
          <w:rFonts w:ascii="Arial" w:hAnsi="Arial" w:cs="Arial"/>
          <w:color w:val="000000" w:themeColor="text1"/>
        </w:rPr>
        <w:t>Mapstone</w:t>
      </w:r>
      <w:proofErr w:type="spellEnd"/>
      <w:r w:rsidR="002550B4" w:rsidRPr="00F767BD">
        <w:rPr>
          <w:rFonts w:ascii="Arial" w:hAnsi="Arial" w:cs="Arial"/>
          <w:color w:val="000000" w:themeColor="text1"/>
        </w:rPr>
        <w:t xml:space="preserve"> (2014). Undischarged capsules to the left, discharged to the right. </w:t>
      </w:r>
      <w:proofErr w:type="spellStart"/>
      <w:r w:rsidR="002550B4" w:rsidRPr="00F767BD">
        <w:rPr>
          <w:rFonts w:ascii="Arial" w:hAnsi="Arial" w:cs="Arial"/>
          <w:color w:val="000000" w:themeColor="text1"/>
        </w:rPr>
        <w:t>Agalmatidae</w:t>
      </w:r>
      <w:proofErr w:type="spellEnd"/>
      <w:r w:rsidR="002550B4" w:rsidRPr="00F767BD">
        <w:rPr>
          <w:rFonts w:ascii="Arial" w:hAnsi="Arial" w:cs="Arial"/>
          <w:color w:val="000000" w:themeColor="text1"/>
        </w:rPr>
        <w:t xml:space="preserve">* here refers only to the genera </w:t>
      </w:r>
      <w:r w:rsidR="002550B4" w:rsidRPr="00F767BD">
        <w:rPr>
          <w:rFonts w:ascii="Arial" w:hAnsi="Arial" w:cs="Arial"/>
          <w:i/>
          <w:color w:val="000000" w:themeColor="text1"/>
        </w:rPr>
        <w:t>Agalma</w:t>
      </w:r>
      <w:r w:rsidR="002550B4" w:rsidRPr="00F767BD">
        <w:rPr>
          <w:rFonts w:ascii="Arial" w:hAnsi="Arial" w:cs="Arial"/>
          <w:color w:val="000000" w:themeColor="text1"/>
        </w:rPr>
        <w:t xml:space="preserve">, </w:t>
      </w:r>
      <w:proofErr w:type="spellStart"/>
      <w:r w:rsidR="002550B4" w:rsidRPr="00F767BD">
        <w:rPr>
          <w:rFonts w:ascii="Arial" w:hAnsi="Arial" w:cs="Arial"/>
          <w:i/>
          <w:color w:val="000000" w:themeColor="text1"/>
        </w:rPr>
        <w:t>Athorybia</w:t>
      </w:r>
      <w:proofErr w:type="spellEnd"/>
      <w:r w:rsidR="002550B4" w:rsidRPr="00F767BD">
        <w:rPr>
          <w:rFonts w:ascii="Arial" w:hAnsi="Arial" w:cs="Arial"/>
          <w:color w:val="000000" w:themeColor="text1"/>
        </w:rPr>
        <w:t xml:space="preserve">, </w:t>
      </w:r>
      <w:proofErr w:type="spellStart"/>
      <w:r w:rsidR="002550B4" w:rsidRPr="00F767BD">
        <w:rPr>
          <w:rFonts w:ascii="Arial" w:hAnsi="Arial" w:cs="Arial"/>
          <w:i/>
          <w:color w:val="000000" w:themeColor="text1"/>
        </w:rPr>
        <w:t>Halistemma</w:t>
      </w:r>
      <w:proofErr w:type="spellEnd"/>
      <w:r w:rsidR="002550B4" w:rsidRPr="00F767BD">
        <w:rPr>
          <w:rFonts w:ascii="Arial" w:hAnsi="Arial" w:cs="Arial"/>
          <w:color w:val="000000" w:themeColor="text1"/>
        </w:rPr>
        <w:t xml:space="preserve">, and </w:t>
      </w:r>
      <w:proofErr w:type="spellStart"/>
      <w:r w:rsidR="002550B4" w:rsidRPr="00F767BD">
        <w:rPr>
          <w:rFonts w:ascii="Arial" w:hAnsi="Arial" w:cs="Arial"/>
          <w:i/>
          <w:color w:val="000000" w:themeColor="text1"/>
        </w:rPr>
        <w:t>Nanomia</w:t>
      </w:r>
      <w:proofErr w:type="spellEnd"/>
      <w:r w:rsidR="002550B4" w:rsidRPr="00F767BD">
        <w:rPr>
          <w:rFonts w:ascii="Arial" w:hAnsi="Arial" w:cs="Arial"/>
          <w:color w:val="000000" w:themeColor="text1"/>
        </w:rPr>
        <w:t>.</w:t>
      </w:r>
    </w:p>
    <w:p w14:paraId="0D68F2EE" w14:textId="782AAA77"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Distantly related organisms that evolved to feed on similar resources often evolve similar adaptations (</w:t>
      </w:r>
      <w:proofErr w:type="spellStart"/>
      <w:r w:rsidRPr="00F767BD">
        <w:rPr>
          <w:rFonts w:ascii="Arial" w:hAnsi="Arial" w:cs="Arial"/>
          <w:color w:val="000000" w:themeColor="text1"/>
        </w:rPr>
        <w:t>Winemiller</w:t>
      </w:r>
      <w:proofErr w:type="spellEnd"/>
      <w:r w:rsidRPr="00F767BD">
        <w:rPr>
          <w:rFonts w:ascii="Arial" w:hAnsi="Arial" w:cs="Arial"/>
          <w:color w:val="000000" w:themeColor="text1"/>
        </w:rPr>
        <w:t xml:space="preserve"> et al. 2015). In Damian-Serrano et al. (202</w:t>
      </w:r>
      <w:ins w:id="66" w:author="Author">
        <w:r w:rsidR="00316313">
          <w:rPr>
            <w:rFonts w:ascii="Arial" w:hAnsi="Arial" w:cs="Arial"/>
            <w:color w:val="000000" w:themeColor="text1"/>
          </w:rPr>
          <w:t>1</w:t>
        </w:r>
      </w:ins>
      <w:del w:id="67" w:author="Author">
        <w:r w:rsidRPr="00F767BD" w:rsidDel="00316313">
          <w:rPr>
            <w:rFonts w:ascii="Arial" w:hAnsi="Arial" w:cs="Arial"/>
            <w:color w:val="000000" w:themeColor="text1"/>
          </w:rPr>
          <w:delText>0</w:delText>
        </w:r>
      </w:del>
      <w:r w:rsidRPr="00F767BD">
        <w:rPr>
          <w:rFonts w:ascii="Arial" w:hAnsi="Arial" w:cs="Arial"/>
          <w:color w:val="000000" w:themeColor="text1"/>
        </w:rPr>
        <w:t xml:space="preserve">), we found strong associations between </w:t>
      </w:r>
      <w:proofErr w:type="spellStart"/>
      <w:r w:rsidRPr="00F767BD">
        <w:rPr>
          <w:rFonts w:ascii="Arial" w:hAnsi="Arial" w:cs="Arial"/>
          <w:color w:val="000000" w:themeColor="text1"/>
        </w:rPr>
        <w:t>piscivory</w:t>
      </w:r>
      <w:proofErr w:type="spellEnd"/>
      <w:r w:rsidRPr="00F767BD">
        <w:rPr>
          <w:rFonts w:ascii="Arial" w:hAnsi="Arial" w:cs="Arial"/>
          <w:color w:val="000000" w:themeColor="text1"/>
        </w:rPr>
        <w:t xml:space="preserve"> and haploneme shape</w:t>
      </w:r>
      <w:ins w:id="68" w:author="Author">
        <w:r w:rsidR="00116D66">
          <w:rPr>
            <w:rFonts w:ascii="Arial" w:hAnsi="Arial" w:cs="Arial"/>
            <w:color w:val="000000" w:themeColor="text1"/>
          </w:rPr>
          <w:t xml:space="preserve"> (elongation)</w:t>
        </w:r>
      </w:ins>
      <w:r w:rsidRPr="00F767BD">
        <w:rPr>
          <w:rFonts w:ascii="Arial" w:hAnsi="Arial" w:cs="Arial"/>
          <w:color w:val="000000" w:themeColor="text1"/>
        </w:rPr>
        <w:t xml:space="preserve"> across distantly related siphonophore lineages. These associations could have been produced by convergent changes in the adaptive optima of these characters. Here we set out to test this hypothesis using comparative model fitting methods. Analyzing the diversity of morphological states from a phylogenetic perspective allows us to identify the specific evolutionary processes that gave rise to it. Here we fit and compare a variety of macroevolutionary models to siphonophore tentill</w:t>
      </w:r>
      <w:ins w:id="69" w:author="Author">
        <w:r w:rsidR="002F5FE1">
          <w:rPr>
            <w:rFonts w:ascii="Arial" w:hAnsi="Arial" w:cs="Arial"/>
            <w:color w:val="000000" w:themeColor="text1"/>
          </w:rPr>
          <w:t>um</w:t>
        </w:r>
      </w:ins>
      <w:del w:id="70" w:author="Author">
        <w:r w:rsidRPr="00F767BD" w:rsidDel="002F5FE1">
          <w:rPr>
            <w:rFonts w:ascii="Arial" w:hAnsi="Arial" w:cs="Arial"/>
            <w:color w:val="000000" w:themeColor="text1"/>
          </w:rPr>
          <w:delText>a</w:delText>
        </w:r>
      </w:del>
      <w:r w:rsidRPr="00F767BD">
        <w:rPr>
          <w:rFonts w:ascii="Arial" w:hAnsi="Arial" w:cs="Arial"/>
          <w:color w:val="000000" w:themeColor="text1"/>
        </w:rPr>
        <w:t xml:space="preserve"> morphology measurement</w:t>
      </w:r>
      <w:ins w:id="71" w:author="Author">
        <w:r w:rsidR="002F5FE1">
          <w:rPr>
            <w:rFonts w:ascii="Arial" w:hAnsi="Arial" w:cs="Arial"/>
            <w:color w:val="000000" w:themeColor="text1"/>
          </w:rPr>
          <w:t>s</w:t>
        </w:r>
      </w:ins>
      <w:r w:rsidRPr="00F767BD">
        <w:rPr>
          <w:rFonts w:ascii="Arial" w:hAnsi="Arial" w:cs="Arial"/>
          <w:color w:val="000000" w:themeColor="text1"/>
        </w:rPr>
        <w:t xml:space="preserve"> data to identify instances of neutral divergence, stabilizing selection, changes in the speed of evolution, and convergent evolution.</w:t>
      </w:r>
    </w:p>
    <w:p w14:paraId="0E3C51D5" w14:textId="37A5926F" w:rsidR="00BA281E" w:rsidRDefault="002550B4" w:rsidP="003B2BD2">
      <w:pPr>
        <w:pStyle w:val="BodyText"/>
        <w:ind w:firstLine="720"/>
        <w:jc w:val="both"/>
        <w:rPr>
          <w:ins w:id="72" w:author="Author"/>
          <w:rFonts w:ascii="Arial" w:hAnsi="Arial" w:cs="Arial"/>
          <w:color w:val="000000" w:themeColor="text1"/>
        </w:rPr>
      </w:pPr>
      <w:r w:rsidRPr="00F767BD">
        <w:rPr>
          <w:rFonts w:ascii="Arial" w:hAnsi="Arial" w:cs="Arial"/>
          <w:color w:val="000000" w:themeColor="text1"/>
        </w:rPr>
        <w:t>In Damian-Serrano et al. (202</w:t>
      </w:r>
      <w:ins w:id="73" w:author="Author">
        <w:r w:rsidR="00316313">
          <w:rPr>
            <w:rFonts w:ascii="Arial" w:hAnsi="Arial" w:cs="Arial"/>
            <w:color w:val="000000" w:themeColor="text1"/>
          </w:rPr>
          <w:t>1</w:t>
        </w:r>
      </w:ins>
      <w:del w:id="74" w:author="Author">
        <w:r w:rsidRPr="00F767BD" w:rsidDel="00316313">
          <w:rPr>
            <w:rFonts w:ascii="Arial" w:hAnsi="Arial" w:cs="Arial"/>
            <w:color w:val="000000" w:themeColor="text1"/>
          </w:rPr>
          <w:delText>0</w:delText>
        </w:r>
      </w:del>
      <w:r w:rsidRPr="00F767BD">
        <w:rPr>
          <w:rFonts w:ascii="Arial" w:hAnsi="Arial" w:cs="Arial"/>
          <w:color w:val="000000" w:themeColor="text1"/>
        </w:rPr>
        <w:t>) we fit discriminant analyses to identify characters that are predictive of feeding guild. These discriminant analyses can be used to generate hypotheses on the diets of ecologically understudied siphonophore species for which we have morphology data. Here we present a Bayesian prediction for the feeding guild of 45 species using the discriminant functions and morphological dataset in Damian-Serrano et al. (202</w:t>
      </w:r>
      <w:ins w:id="75" w:author="Author">
        <w:r w:rsidR="00316313">
          <w:rPr>
            <w:rFonts w:ascii="Arial" w:hAnsi="Arial" w:cs="Arial"/>
            <w:color w:val="000000" w:themeColor="text1"/>
          </w:rPr>
          <w:t>1</w:t>
        </w:r>
      </w:ins>
      <w:del w:id="76" w:author="Author">
        <w:r w:rsidRPr="00F767BD" w:rsidDel="00316313">
          <w:rPr>
            <w:rFonts w:ascii="Arial" w:hAnsi="Arial" w:cs="Arial"/>
            <w:color w:val="000000" w:themeColor="text1"/>
          </w:rPr>
          <w:delText>0</w:delText>
        </w:r>
      </w:del>
      <w:r w:rsidRPr="00F767BD">
        <w:rPr>
          <w:rFonts w:ascii="Arial" w:hAnsi="Arial" w:cs="Arial"/>
          <w:color w:val="000000" w:themeColor="text1"/>
        </w:rPr>
        <w:t>). As mentioned above, tentilla are far from being ornamental shapes and are in fact violently reactive weapons for prey capture (Mackie et al. 1987; Damian-Serrano et al. 202</w:t>
      </w:r>
      <w:ins w:id="77" w:author="Author">
        <w:r w:rsidR="00316313">
          <w:rPr>
            <w:rFonts w:ascii="Arial" w:hAnsi="Arial" w:cs="Arial"/>
            <w:color w:val="000000" w:themeColor="text1"/>
          </w:rPr>
          <w:t>1; Damian-Serrano 2021</w:t>
        </w:r>
      </w:ins>
      <w:del w:id="78" w:author="Author">
        <w:r w:rsidRPr="00F767BD" w:rsidDel="00316313">
          <w:rPr>
            <w:rFonts w:ascii="Arial" w:hAnsi="Arial" w:cs="Arial"/>
            <w:color w:val="000000" w:themeColor="text1"/>
          </w:rPr>
          <w:delText>0</w:delText>
        </w:r>
      </w:del>
      <w:r w:rsidRPr="00F767BD">
        <w:rPr>
          <w:rFonts w:ascii="Arial" w:hAnsi="Arial" w:cs="Arial"/>
          <w:color w:val="000000" w:themeColor="text1"/>
        </w:rPr>
        <w:t>). While we now have detailed characterizations of tentill</w:t>
      </w:r>
      <w:ins w:id="79" w:author="Author">
        <w:r w:rsidR="002F5FE1">
          <w:rPr>
            <w:rFonts w:ascii="Arial" w:hAnsi="Arial" w:cs="Arial"/>
            <w:color w:val="000000" w:themeColor="text1"/>
          </w:rPr>
          <w:t>um</w:t>
        </w:r>
      </w:ins>
      <w:del w:id="80" w:author="Author">
        <w:r w:rsidRPr="00F767BD" w:rsidDel="002F5FE1">
          <w:rPr>
            <w:rFonts w:ascii="Arial" w:hAnsi="Arial" w:cs="Arial"/>
            <w:color w:val="000000" w:themeColor="text1"/>
          </w:rPr>
          <w:delText>a</w:delText>
        </w:r>
      </w:del>
      <w:r w:rsidRPr="00F767BD">
        <w:rPr>
          <w:rFonts w:ascii="Arial" w:hAnsi="Arial" w:cs="Arial"/>
          <w:color w:val="000000" w:themeColor="text1"/>
        </w:rPr>
        <w:t xml:space="preserve"> morphologies across many species, the diversity of dynamic performances and their relationships to the undischarged morphologies have not been examined to date. To address this gap, we set out to record high-speed video of the </w:t>
      </w:r>
      <w:r w:rsidRPr="00F767BD">
        <w:rPr>
          <w:rFonts w:ascii="Arial" w:hAnsi="Arial" w:cs="Arial"/>
          <w:i/>
          <w:color w:val="000000" w:themeColor="text1"/>
        </w:rPr>
        <w:t>in vivo</w:t>
      </w:r>
      <w:r w:rsidRPr="00F767BD">
        <w:rPr>
          <w:rFonts w:ascii="Arial" w:hAnsi="Arial" w:cs="Arial"/>
          <w:color w:val="000000" w:themeColor="text1"/>
        </w:rPr>
        <w:t xml:space="preserve"> discharge dynamics of several siphonophore species at sea</w:t>
      </w:r>
      <w:ins w:id="81" w:author="Author">
        <w:r w:rsidR="00D17720">
          <w:rPr>
            <w:rFonts w:ascii="Arial" w:hAnsi="Arial" w:cs="Arial"/>
            <w:color w:val="000000" w:themeColor="text1"/>
          </w:rPr>
          <w:t xml:space="preserve"> (Damian-Serrano 2021)</w:t>
        </w:r>
      </w:ins>
      <w:r w:rsidRPr="00F767BD">
        <w:rPr>
          <w:rFonts w:ascii="Arial" w:hAnsi="Arial" w:cs="Arial"/>
          <w:color w:val="000000" w:themeColor="text1"/>
        </w:rPr>
        <w:t>, and compare the kinematic attributes to their morphological characters.</w:t>
      </w:r>
    </w:p>
    <w:p w14:paraId="7D12DF8B" w14:textId="4970551A" w:rsidR="00BC685A" w:rsidRPr="00F767BD" w:rsidRDefault="00BC685A" w:rsidP="00BC685A">
      <w:pPr>
        <w:pStyle w:val="BodyText"/>
        <w:ind w:firstLine="720"/>
        <w:jc w:val="both"/>
        <w:rPr>
          <w:rFonts w:ascii="Arial" w:hAnsi="Arial" w:cs="Arial"/>
          <w:color w:val="000000" w:themeColor="text1"/>
        </w:rPr>
      </w:pPr>
      <w:ins w:id="82" w:author="Author">
        <w:r w:rsidRPr="00F767BD">
          <w:rPr>
            <w:rFonts w:ascii="Arial" w:hAnsi="Arial" w:cs="Arial"/>
            <w:color w:val="000000" w:themeColor="text1"/>
          </w:rPr>
          <w:t>In Damian-Serrano et al. (202</w:t>
        </w:r>
        <w:r>
          <w:rPr>
            <w:rFonts w:ascii="Arial" w:hAnsi="Arial" w:cs="Arial"/>
            <w:color w:val="000000" w:themeColor="text1"/>
          </w:rPr>
          <w:t>1</w:t>
        </w:r>
        <w:r w:rsidRPr="00F767BD">
          <w:rPr>
            <w:rFonts w:ascii="Arial" w:hAnsi="Arial" w:cs="Arial"/>
            <w:color w:val="000000" w:themeColor="text1"/>
          </w:rPr>
          <w:t xml:space="preserve">), we collected </w:t>
        </w:r>
        <w:r w:rsidR="002F5FE1">
          <w:rPr>
            <w:rFonts w:ascii="Arial" w:hAnsi="Arial" w:cs="Arial"/>
            <w:color w:val="000000" w:themeColor="text1"/>
          </w:rPr>
          <w:t>a</w:t>
        </w:r>
        <w:r w:rsidRPr="00F767BD">
          <w:rPr>
            <w:rFonts w:ascii="Arial" w:hAnsi="Arial" w:cs="Arial"/>
            <w:color w:val="000000" w:themeColor="text1"/>
          </w:rPr>
          <w:t xml:space="preserve"> morphological dataset on siphonophore tentilla and nematocysts using microscopy techniques, and expanded the taxon sampling of the phylogeny to disentangle the evolutionary history. The analyses we carried out led to generalizable insights into the evolution of predatory specialization. The primary findings of that work were that generalists evolved from crustacean-specialist ancestors, and that feeding specializations were associated with distinct modes of evolution and character integration patterns. The work we present here is complementary to Damian-Serrano et al. (202</w:t>
        </w:r>
        <w:r>
          <w:rPr>
            <w:rFonts w:ascii="Arial" w:hAnsi="Arial" w:cs="Arial"/>
            <w:color w:val="000000" w:themeColor="text1"/>
          </w:rPr>
          <w:t>1</w:t>
        </w:r>
        <w:r w:rsidRPr="00F767BD">
          <w:rPr>
            <w:rFonts w:ascii="Arial" w:hAnsi="Arial" w:cs="Arial"/>
            <w:color w:val="000000" w:themeColor="text1"/>
          </w:rPr>
          <w:t>), showcasing a far more detailed account o</w:t>
        </w:r>
        <w:r w:rsidR="002F5FE1">
          <w:rPr>
            <w:rFonts w:ascii="Arial" w:hAnsi="Arial" w:cs="Arial"/>
            <w:color w:val="000000" w:themeColor="text1"/>
          </w:rPr>
          <w:t>f</w:t>
        </w:r>
        <w:r w:rsidRPr="00F767BD">
          <w:rPr>
            <w:rFonts w:ascii="Arial" w:hAnsi="Arial" w:cs="Arial"/>
            <w:color w:val="000000" w:themeColor="text1"/>
          </w:rPr>
          <w:t xml:space="preserve"> the evolutionary history of tentill</w:t>
        </w:r>
        <w:r w:rsidR="002F5FE1">
          <w:rPr>
            <w:rFonts w:ascii="Arial" w:hAnsi="Arial" w:cs="Arial"/>
            <w:color w:val="000000" w:themeColor="text1"/>
          </w:rPr>
          <w:t>um</w:t>
        </w:r>
        <w:r w:rsidRPr="00F767BD">
          <w:rPr>
            <w:rFonts w:ascii="Arial" w:hAnsi="Arial" w:cs="Arial"/>
            <w:color w:val="000000" w:themeColor="text1"/>
          </w:rPr>
          <w:t xml:space="preserve"> morphology.</w:t>
        </w:r>
        <w:r>
          <w:rPr>
            <w:rFonts w:ascii="Arial" w:hAnsi="Arial" w:cs="Arial"/>
            <w:color w:val="000000" w:themeColor="text1"/>
          </w:rPr>
          <w:t xml:space="preserve"> In this study, we set out to examine seven core questions: (1) what is the evolutionary history of morphological novelties in siphonophore tentilla, (2) what modes of evolution best describes the evolution of tentillum and nematocyst characters, (3) are siphonophore tentilla phenotypically integrated, (4) does siphonophore feeding guild explain tentillum morphospace differentiation and disparity, (5) are any of the similarities between the  tentilla of siphonophores in the same guild convergent, (6) what prey should we expect understudied siphonophore species to feed </w:t>
        </w:r>
        <w:r w:rsidR="002F5FE1">
          <w:rPr>
            <w:rFonts w:ascii="Arial" w:hAnsi="Arial" w:cs="Arial"/>
            <w:color w:val="000000" w:themeColor="text1"/>
          </w:rPr>
          <w:t>up</w:t>
        </w:r>
        <w:r>
          <w:rPr>
            <w:rFonts w:ascii="Arial" w:hAnsi="Arial" w:cs="Arial"/>
            <w:color w:val="000000" w:themeColor="text1"/>
          </w:rPr>
          <w:t>on based on their tentillum morphology, and (7) are there any differences in tentillum discharge performance predicted from tentillum morphology.</w:t>
        </w:r>
      </w:ins>
    </w:p>
    <w:p w14:paraId="3B1C02CA" w14:textId="77777777" w:rsidR="00BA281E" w:rsidRPr="00F767BD" w:rsidRDefault="002550B4" w:rsidP="00F767BD">
      <w:pPr>
        <w:pStyle w:val="Heading2"/>
        <w:jc w:val="both"/>
        <w:rPr>
          <w:rFonts w:ascii="Arial" w:hAnsi="Arial" w:cs="Arial"/>
          <w:color w:val="000000" w:themeColor="text1"/>
        </w:rPr>
      </w:pPr>
      <w:bookmarkStart w:id="83" w:name="methods"/>
      <w:r w:rsidRPr="00F767BD">
        <w:rPr>
          <w:rFonts w:ascii="Arial" w:hAnsi="Arial" w:cs="Arial"/>
          <w:color w:val="000000" w:themeColor="text1"/>
        </w:rPr>
        <w:t>Methods</w:t>
      </w:r>
      <w:bookmarkEnd w:id="83"/>
    </w:p>
    <w:p w14:paraId="14FAFA98" w14:textId="42D1CCAC" w:rsidR="00001A81" w:rsidRDefault="002550B4" w:rsidP="003B2BD2">
      <w:pPr>
        <w:pStyle w:val="FirstParagraph"/>
        <w:ind w:firstLine="720"/>
        <w:jc w:val="both"/>
        <w:rPr>
          <w:ins w:id="84" w:author="Author"/>
          <w:rFonts w:ascii="Arial" w:hAnsi="Arial" w:cs="Arial"/>
          <w:color w:val="000000" w:themeColor="text1"/>
        </w:rPr>
      </w:pPr>
      <w:r w:rsidRPr="00F767BD">
        <w:rPr>
          <w:rFonts w:ascii="Arial" w:hAnsi="Arial" w:cs="Arial"/>
          <w:color w:val="000000" w:themeColor="text1"/>
        </w:rPr>
        <w:t>All character data and the phylogeny analyzed here were published in Damian-Serrano et al. (202</w:t>
      </w:r>
      <w:ins w:id="85" w:author="Author">
        <w:r w:rsidR="00316313">
          <w:rPr>
            <w:rFonts w:ascii="Arial" w:hAnsi="Arial" w:cs="Arial"/>
            <w:color w:val="000000" w:themeColor="text1"/>
          </w:rPr>
          <w:t>1</w:t>
        </w:r>
      </w:ins>
      <w:del w:id="86" w:author="Author">
        <w:r w:rsidRPr="00F767BD" w:rsidDel="00316313">
          <w:rPr>
            <w:rFonts w:ascii="Arial" w:hAnsi="Arial" w:cs="Arial"/>
            <w:color w:val="000000" w:themeColor="text1"/>
          </w:rPr>
          <w:delText>0</w:delText>
        </w:r>
      </w:del>
      <w:r w:rsidRPr="00F767BD">
        <w:rPr>
          <w:rFonts w:ascii="Arial" w:hAnsi="Arial" w:cs="Arial"/>
          <w:color w:val="000000" w:themeColor="text1"/>
        </w:rPr>
        <w:t>)</w:t>
      </w:r>
      <w:ins w:id="87" w:author="Author">
        <w:r w:rsidR="004738CB">
          <w:rPr>
            <w:rFonts w:ascii="Arial" w:hAnsi="Arial" w:cs="Arial"/>
            <w:color w:val="000000" w:themeColor="text1"/>
          </w:rPr>
          <w:t xml:space="preserve"> and are available in the associated Dryad repository (Damian-Serrano et al. 2020)</w:t>
        </w:r>
      </w:ins>
      <w:r w:rsidRPr="00F767BD">
        <w:rPr>
          <w:rFonts w:ascii="Arial" w:hAnsi="Arial" w:cs="Arial"/>
          <w:color w:val="000000" w:themeColor="text1"/>
        </w:rPr>
        <w:t>. Details on the specimen collection, microscopy, and measurements can be found in the aforementioned publication. To facilitate access, we re-included here the character definitions (SM15) and specimen list (SM16) in the Supporting Information.</w:t>
      </w:r>
      <w:ins w:id="88" w:author="Author">
        <w:r w:rsidR="00D97029">
          <w:rPr>
            <w:rFonts w:ascii="Arial" w:hAnsi="Arial" w:cs="Arial"/>
            <w:color w:val="000000" w:themeColor="text1"/>
          </w:rPr>
          <w:t xml:space="preserve"> We also made all the microscopy images available through the Yale Peabody Museum collections website (</w:t>
        </w:r>
        <w:r w:rsidR="00D97029">
          <w:rPr>
            <w:rFonts w:ascii="Arial" w:hAnsi="Arial" w:cs="Arial"/>
            <w:color w:val="000000" w:themeColor="text1"/>
          </w:rPr>
          <w:fldChar w:fldCharType="begin"/>
        </w:r>
        <w:r w:rsidR="00D97029">
          <w:rPr>
            <w:rFonts w:ascii="Arial" w:hAnsi="Arial" w:cs="Arial"/>
            <w:color w:val="000000" w:themeColor="text1"/>
          </w:rPr>
          <w:instrText xml:space="preserve"> HYPERLINK "</w:instrText>
        </w:r>
        <w:r w:rsidR="00D97029" w:rsidRPr="00D97029">
          <w:rPr>
            <w:rFonts w:ascii="Arial" w:hAnsi="Arial" w:cs="Arial"/>
            <w:color w:val="000000" w:themeColor="text1"/>
          </w:rPr>
          <w:instrText>https://collections.peabody.yale.edu/</w:instrText>
        </w:r>
        <w:r w:rsidR="00D97029">
          <w:rPr>
            <w:rFonts w:ascii="Arial" w:hAnsi="Arial" w:cs="Arial"/>
            <w:color w:val="000000" w:themeColor="text1"/>
          </w:rPr>
          <w:instrText xml:space="preserve">" </w:instrText>
        </w:r>
        <w:r w:rsidR="00D97029">
          <w:rPr>
            <w:rFonts w:ascii="Arial" w:hAnsi="Arial" w:cs="Arial"/>
            <w:color w:val="000000" w:themeColor="text1"/>
          </w:rPr>
          <w:fldChar w:fldCharType="separate"/>
        </w:r>
        <w:r w:rsidR="00D97029" w:rsidRPr="00E45909">
          <w:rPr>
            <w:rStyle w:val="Hyperlink"/>
            <w:rFonts w:ascii="Arial" w:hAnsi="Arial" w:cs="Arial"/>
          </w:rPr>
          <w:t>https://collections.peabody.yale.edu/</w:t>
        </w:r>
        <w:r w:rsidR="00D97029">
          <w:rPr>
            <w:rFonts w:ascii="Arial" w:hAnsi="Arial" w:cs="Arial"/>
            <w:color w:val="000000" w:themeColor="text1"/>
          </w:rPr>
          <w:fldChar w:fldCharType="end"/>
        </w:r>
        <w:r w:rsidR="00D97029">
          <w:rPr>
            <w:rFonts w:ascii="Arial" w:hAnsi="Arial" w:cs="Arial"/>
            <w:color w:val="000000" w:themeColor="text1"/>
          </w:rPr>
          <w:t>). These images are flat projections of the z-stacks, which will be available upon request from the Invertebrate Zoology collection.</w:t>
        </w:r>
        <w:r w:rsidR="005956CE">
          <w:rPr>
            <w:rFonts w:ascii="Arial" w:hAnsi="Arial" w:cs="Arial"/>
            <w:color w:val="000000" w:themeColor="text1"/>
          </w:rPr>
          <w:t xml:space="preserve"> </w:t>
        </w:r>
      </w:ins>
      <w:r w:rsidRPr="00F767BD">
        <w:rPr>
          <w:rFonts w:ascii="Arial" w:hAnsi="Arial" w:cs="Arial"/>
          <w:color w:val="000000" w:themeColor="text1"/>
        </w:rPr>
        <w:t xml:space="preserve"> </w:t>
      </w:r>
      <w:ins w:id="89" w:author="Author">
        <w:r w:rsidR="005956CE">
          <w:rPr>
            <w:rFonts w:ascii="Arial" w:hAnsi="Arial" w:cs="Arial"/>
            <w:color w:val="000000" w:themeColor="text1"/>
          </w:rPr>
          <w:t>In this dataset, multiple specimens of each species where measured when possible.</w:t>
        </w:r>
        <w:r w:rsidR="00D05187">
          <w:rPr>
            <w:rFonts w:ascii="Arial" w:hAnsi="Arial" w:cs="Arial"/>
            <w:color w:val="000000" w:themeColor="text1"/>
          </w:rPr>
          <w:t xml:space="preserve"> </w:t>
        </w:r>
        <w:r w:rsidR="005956CE">
          <w:rPr>
            <w:rFonts w:ascii="Arial" w:hAnsi="Arial" w:cs="Arial"/>
            <w:color w:val="000000" w:themeColor="text1"/>
          </w:rPr>
          <w:t xml:space="preserve">For each specimen there was a single measurement taken of each character, </w:t>
        </w:r>
        <w:r w:rsidR="009E6884">
          <w:rPr>
            <w:rFonts w:ascii="Arial" w:hAnsi="Arial" w:cs="Arial"/>
            <w:color w:val="000000" w:themeColor="text1"/>
          </w:rPr>
          <w:t>giving a greater focus to capturing species and intraspecific specimen diversity than to capturing intra-individual variation</w:t>
        </w:r>
        <w:r w:rsidR="005956CE">
          <w:rPr>
            <w:rFonts w:ascii="Arial" w:hAnsi="Arial" w:cs="Arial"/>
            <w:color w:val="000000" w:themeColor="text1"/>
          </w:rPr>
          <w:t>.</w:t>
        </w:r>
        <w:r w:rsidR="009E6884">
          <w:rPr>
            <w:rFonts w:ascii="Arial" w:hAnsi="Arial" w:cs="Arial"/>
            <w:color w:val="000000" w:themeColor="text1"/>
          </w:rPr>
          <w:t xml:space="preserve"> Since the goal of these morphological measurements was comparative and not diagnostic, </w:t>
        </w:r>
        <w:r w:rsidR="00001A81">
          <w:rPr>
            <w:rFonts w:ascii="Arial" w:hAnsi="Arial"/>
            <w:color w:val="000000"/>
            <w:u w:color="000000"/>
          </w:rPr>
          <w:t>it is not as relevant whether a specimen is representative of the taxon</w:t>
        </w:r>
        <w:r w:rsidR="009E6884">
          <w:rPr>
            <w:rFonts w:ascii="Arial" w:hAnsi="Arial" w:cs="Arial"/>
            <w:color w:val="000000" w:themeColor="text1"/>
          </w:rPr>
          <w:t>.</w:t>
        </w:r>
        <w:r w:rsidR="00C84718">
          <w:rPr>
            <w:rFonts w:ascii="Arial" w:hAnsi="Arial" w:cs="Arial"/>
            <w:color w:val="000000" w:themeColor="text1"/>
          </w:rPr>
          <w:t xml:space="preserve"> Moreover, desmoneme, rhopaloneme, and heteroneme sizes are extremely uniform in siphonophore tentilla.</w:t>
        </w:r>
        <w:r w:rsidR="009E6884">
          <w:rPr>
            <w:rFonts w:ascii="Arial" w:hAnsi="Arial" w:cs="Arial"/>
            <w:color w:val="000000" w:themeColor="text1"/>
          </w:rPr>
          <w:t xml:space="preserve"> </w:t>
        </w:r>
        <w:r w:rsidR="005956CE">
          <w:rPr>
            <w:rFonts w:ascii="Arial" w:hAnsi="Arial" w:cs="Arial"/>
            <w:color w:val="000000" w:themeColor="text1"/>
          </w:rPr>
          <w:t xml:space="preserve">When a homologous </w:t>
        </w:r>
        <w:r w:rsidR="00D05187">
          <w:rPr>
            <w:rFonts w:ascii="Arial" w:hAnsi="Arial" w:cs="Arial"/>
            <w:color w:val="000000" w:themeColor="text1"/>
          </w:rPr>
          <w:t>nematocyst</w:t>
        </w:r>
        <w:r w:rsidR="00C84718">
          <w:rPr>
            <w:rFonts w:ascii="Arial" w:hAnsi="Arial" w:cs="Arial"/>
            <w:color w:val="000000" w:themeColor="text1"/>
          </w:rPr>
          <w:t xml:space="preserve"> type</w:t>
        </w:r>
        <w:r w:rsidR="005956CE">
          <w:rPr>
            <w:rFonts w:ascii="Arial" w:hAnsi="Arial" w:cs="Arial"/>
            <w:color w:val="000000" w:themeColor="text1"/>
          </w:rPr>
          <w:t xml:space="preserve"> had subspecialized into two forms or size classes (such as the </w:t>
        </w:r>
        <w:r w:rsidR="00D05187">
          <w:rPr>
            <w:rFonts w:ascii="Arial" w:hAnsi="Arial" w:cs="Arial"/>
            <w:color w:val="000000" w:themeColor="text1"/>
          </w:rPr>
          <w:t>isorhizas</w:t>
        </w:r>
        <w:r w:rsidR="005956CE">
          <w:rPr>
            <w:rFonts w:ascii="Arial" w:hAnsi="Arial" w:cs="Arial"/>
            <w:color w:val="000000" w:themeColor="text1"/>
          </w:rPr>
          <w:t xml:space="preserve"> of cystonects</w:t>
        </w:r>
        <w:r w:rsidR="00D05187">
          <w:rPr>
            <w:rFonts w:ascii="Arial" w:hAnsi="Arial" w:cs="Arial"/>
            <w:color w:val="000000" w:themeColor="text1"/>
          </w:rPr>
          <w:t xml:space="preserve">, or the central </w:t>
        </w:r>
        <w:proofErr w:type="spellStart"/>
        <w:r w:rsidR="00D05187" w:rsidRPr="00CA6594">
          <w:rPr>
            <w:rFonts w:ascii="Arial" w:hAnsi="Arial" w:cs="Arial"/>
            <w:i/>
            <w:iCs/>
            <w:color w:val="000000" w:themeColor="text1"/>
            <w:rPrChange w:id="90" w:author="Author">
              <w:rPr>
                <w:rFonts w:ascii="Arial" w:hAnsi="Arial" w:cs="Arial"/>
                <w:color w:val="000000" w:themeColor="text1"/>
              </w:rPr>
            </w:rPrChange>
          </w:rPr>
          <w:t>v.s</w:t>
        </w:r>
        <w:proofErr w:type="spellEnd"/>
        <w:r w:rsidR="00D05187" w:rsidRPr="00CA6594">
          <w:rPr>
            <w:rFonts w:ascii="Arial" w:hAnsi="Arial" w:cs="Arial"/>
            <w:i/>
            <w:iCs/>
            <w:color w:val="000000" w:themeColor="text1"/>
            <w:rPrChange w:id="91" w:author="Author">
              <w:rPr>
                <w:rFonts w:ascii="Arial" w:hAnsi="Arial" w:cs="Arial"/>
                <w:color w:val="000000" w:themeColor="text1"/>
              </w:rPr>
            </w:rPrChange>
          </w:rPr>
          <w:t>.</w:t>
        </w:r>
        <w:r w:rsidR="00D05187">
          <w:rPr>
            <w:rFonts w:ascii="Arial" w:hAnsi="Arial" w:cs="Arial"/>
            <w:color w:val="000000" w:themeColor="text1"/>
          </w:rPr>
          <w:t xml:space="preserve"> edge cnidoband </w:t>
        </w:r>
        <w:proofErr w:type="spellStart"/>
        <w:r w:rsidR="00D05187">
          <w:rPr>
            <w:rFonts w:ascii="Arial" w:hAnsi="Arial" w:cs="Arial"/>
            <w:color w:val="000000" w:themeColor="text1"/>
          </w:rPr>
          <w:t>anisorhizas</w:t>
        </w:r>
        <w:proofErr w:type="spellEnd"/>
        <w:r w:rsidR="005956CE">
          <w:rPr>
            <w:rFonts w:ascii="Arial" w:hAnsi="Arial" w:cs="Arial"/>
            <w:color w:val="000000" w:themeColor="text1"/>
          </w:rPr>
          <w:t xml:space="preserve">), only one class was </w:t>
        </w:r>
        <w:r w:rsidR="00C84718">
          <w:rPr>
            <w:rFonts w:ascii="Arial" w:hAnsi="Arial" w:cs="Arial"/>
            <w:color w:val="000000" w:themeColor="text1"/>
          </w:rPr>
          <w:t xml:space="preserve">consistently </w:t>
        </w:r>
        <w:r w:rsidR="005956CE">
          <w:rPr>
            <w:rFonts w:ascii="Arial" w:hAnsi="Arial" w:cs="Arial"/>
            <w:color w:val="000000" w:themeColor="text1"/>
          </w:rPr>
          <w:t>measured</w:t>
        </w:r>
        <w:r w:rsidR="00001A81">
          <w:rPr>
            <w:rFonts w:ascii="Arial" w:hAnsi="Arial" w:cs="Arial"/>
            <w:color w:val="000000" w:themeColor="text1"/>
          </w:rPr>
          <w:t xml:space="preserve">. </w:t>
        </w:r>
        <w:r w:rsidR="00001A81">
          <w:rPr>
            <w:rFonts w:ascii="Arial" w:hAnsi="Arial"/>
            <w:color w:val="000000"/>
            <w:u w:color="000000"/>
          </w:rPr>
          <w:t>For example, we took</w:t>
        </w:r>
        <w:r w:rsidR="005956CE">
          <w:rPr>
            <w:rFonts w:ascii="Arial" w:hAnsi="Arial" w:cs="Arial"/>
            <w:color w:val="000000" w:themeColor="text1"/>
          </w:rPr>
          <w:t xml:space="preserve"> the largest in the case of </w:t>
        </w:r>
        <w:r w:rsidR="00D05187">
          <w:rPr>
            <w:rFonts w:ascii="Arial" w:hAnsi="Arial" w:cs="Arial"/>
            <w:color w:val="000000" w:themeColor="text1"/>
          </w:rPr>
          <w:t xml:space="preserve">cystonect isorhizas, and the central ones in the case of cnidoband </w:t>
        </w:r>
        <w:proofErr w:type="spellStart"/>
        <w:r w:rsidR="00D05187">
          <w:rPr>
            <w:rFonts w:ascii="Arial" w:hAnsi="Arial" w:cs="Arial"/>
            <w:color w:val="000000" w:themeColor="text1"/>
          </w:rPr>
          <w:t>anisorhizas</w:t>
        </w:r>
        <w:proofErr w:type="spellEnd"/>
        <w:r w:rsidR="00C84718">
          <w:rPr>
            <w:rFonts w:ascii="Arial" w:hAnsi="Arial" w:cs="Arial"/>
            <w:color w:val="000000" w:themeColor="text1"/>
          </w:rPr>
          <w:t>, since either class is homologous to the single class in other taxa</w:t>
        </w:r>
        <w:r w:rsidR="005956CE">
          <w:rPr>
            <w:rFonts w:ascii="Arial" w:hAnsi="Arial" w:cs="Arial"/>
            <w:color w:val="000000" w:themeColor="text1"/>
          </w:rPr>
          <w:t xml:space="preserve">. </w:t>
        </w:r>
        <w:r w:rsidR="00C84718">
          <w:rPr>
            <w:rFonts w:ascii="Arial" w:hAnsi="Arial" w:cs="Arial"/>
            <w:color w:val="000000" w:themeColor="text1"/>
          </w:rPr>
          <w:t xml:space="preserve">Due to the small intra-specific sample sizes, the normality of the measurement distributions within species could not be ascertained. </w:t>
        </w:r>
      </w:ins>
      <w:r w:rsidRPr="00F767BD">
        <w:rPr>
          <w:rFonts w:ascii="Arial" w:hAnsi="Arial" w:cs="Arial"/>
          <w:color w:val="000000" w:themeColor="text1"/>
        </w:rPr>
        <w:t>We log-transformed all the continuous characters that did not pass Shapiro-</w:t>
      </w:r>
      <w:proofErr w:type="gramStart"/>
      <w:r w:rsidRPr="00F767BD">
        <w:rPr>
          <w:rFonts w:ascii="Arial" w:hAnsi="Arial" w:cs="Arial"/>
          <w:color w:val="000000" w:themeColor="text1"/>
        </w:rPr>
        <w:t>Wilks</w:t>
      </w:r>
      <w:proofErr w:type="gramEnd"/>
      <w:r w:rsidRPr="00F767BD">
        <w:rPr>
          <w:rFonts w:ascii="Arial" w:hAnsi="Arial" w:cs="Arial"/>
          <w:color w:val="000000" w:themeColor="text1"/>
        </w:rPr>
        <w:t xml:space="preserve"> normality tests</w:t>
      </w:r>
      <w:ins w:id="92" w:author="Author">
        <w:r w:rsidR="009E6884">
          <w:rPr>
            <w:rFonts w:ascii="Arial" w:hAnsi="Arial" w:cs="Arial"/>
            <w:color w:val="000000" w:themeColor="text1"/>
          </w:rPr>
          <w:t xml:space="preserve"> across species</w:t>
        </w:r>
      </w:ins>
      <w:r w:rsidRPr="00F767BD">
        <w:rPr>
          <w:rFonts w:ascii="Arial" w:hAnsi="Arial" w:cs="Arial"/>
          <w:color w:val="000000" w:themeColor="text1"/>
        </w:rPr>
        <w:t xml:space="preserve">, and used the </w:t>
      </w:r>
      <w:proofErr w:type="spellStart"/>
      <w:r w:rsidRPr="00F767BD">
        <w:rPr>
          <w:rFonts w:ascii="Arial" w:hAnsi="Arial" w:cs="Arial"/>
          <w:color w:val="000000" w:themeColor="text1"/>
        </w:rPr>
        <w:t>ultrametric</w:t>
      </w:r>
      <w:proofErr w:type="spellEnd"/>
      <w:r w:rsidRPr="00F767BD">
        <w:rPr>
          <w:rFonts w:ascii="Arial" w:hAnsi="Arial" w:cs="Arial"/>
          <w:color w:val="000000" w:themeColor="text1"/>
        </w:rPr>
        <w:t xml:space="preserve"> constrained Bayesian time tree in all comparative analyses.</w:t>
      </w:r>
      <w:ins w:id="93" w:author="Author">
        <w:r w:rsidR="00D4442D">
          <w:rPr>
            <w:rFonts w:ascii="Arial" w:hAnsi="Arial" w:cs="Arial"/>
            <w:color w:val="000000" w:themeColor="text1"/>
          </w:rPr>
          <w:t xml:space="preserve"> </w:t>
        </w:r>
        <w:r w:rsidR="009E6884">
          <w:rPr>
            <w:rFonts w:ascii="Arial" w:hAnsi="Arial" w:cs="Arial"/>
            <w:color w:val="000000" w:themeColor="text1"/>
          </w:rPr>
          <w:t>In the species measured for comparative analyses, b</w:t>
        </w:r>
        <w:r w:rsidR="00D4442D">
          <w:rPr>
            <w:rFonts w:ascii="Arial" w:hAnsi="Arial" w:cs="Arial"/>
            <w:color w:val="000000" w:themeColor="text1"/>
          </w:rPr>
          <w:t>etween 3 and 11 specimens were</w:t>
        </w:r>
        <w:r w:rsidR="009E6884">
          <w:rPr>
            <w:rFonts w:ascii="Arial" w:hAnsi="Arial" w:cs="Arial"/>
            <w:color w:val="000000" w:themeColor="text1"/>
          </w:rPr>
          <w:t xml:space="preserve"> typically</w:t>
        </w:r>
        <w:r w:rsidR="00D4442D">
          <w:rPr>
            <w:rFonts w:ascii="Arial" w:hAnsi="Arial" w:cs="Arial"/>
            <w:color w:val="000000" w:themeColor="text1"/>
          </w:rPr>
          <w:t xml:space="preserve"> measured </w:t>
        </w:r>
        <w:r w:rsidR="00116D66">
          <w:rPr>
            <w:rFonts w:ascii="Arial" w:hAnsi="Arial" w:cs="Arial"/>
            <w:color w:val="000000" w:themeColor="text1"/>
          </w:rPr>
          <w:t>(SM17)</w:t>
        </w:r>
        <w:r w:rsidR="00D4442D">
          <w:rPr>
            <w:rFonts w:ascii="Arial" w:hAnsi="Arial" w:cs="Arial"/>
            <w:color w:val="000000" w:themeColor="text1"/>
          </w:rPr>
          <w:t xml:space="preserve"> with the exception of </w:t>
        </w:r>
        <w:r w:rsidR="00D4442D" w:rsidRPr="00CA6594">
          <w:rPr>
            <w:rFonts w:ascii="Arial" w:hAnsi="Arial" w:cs="Arial"/>
            <w:i/>
            <w:iCs/>
            <w:color w:val="000000" w:themeColor="text1"/>
            <w:rPrChange w:id="94" w:author="Author">
              <w:rPr>
                <w:rFonts w:ascii="Arial" w:hAnsi="Arial" w:cs="Arial"/>
                <w:color w:val="000000" w:themeColor="text1"/>
              </w:rPr>
            </w:rPrChange>
          </w:rPr>
          <w:t xml:space="preserve">Agalma </w:t>
        </w:r>
        <w:proofErr w:type="spellStart"/>
        <w:r w:rsidR="00D4442D" w:rsidRPr="00CA6594">
          <w:rPr>
            <w:rFonts w:ascii="Arial" w:hAnsi="Arial" w:cs="Arial"/>
            <w:i/>
            <w:iCs/>
            <w:color w:val="000000" w:themeColor="text1"/>
            <w:rPrChange w:id="95" w:author="Author">
              <w:rPr>
                <w:rFonts w:ascii="Arial" w:hAnsi="Arial" w:cs="Arial"/>
                <w:color w:val="000000" w:themeColor="text1"/>
              </w:rPr>
            </w:rPrChange>
          </w:rPr>
          <w:t>clausi</w:t>
        </w:r>
        <w:proofErr w:type="spellEnd"/>
        <w:r w:rsidR="00D4442D" w:rsidRPr="00CA6594">
          <w:rPr>
            <w:rFonts w:ascii="Arial" w:hAnsi="Arial" w:cs="Arial"/>
            <w:i/>
            <w:iCs/>
            <w:color w:val="000000" w:themeColor="text1"/>
            <w:rPrChange w:id="96" w:author="Author">
              <w:rPr>
                <w:rFonts w:ascii="Arial" w:hAnsi="Arial" w:cs="Arial"/>
                <w:color w:val="000000" w:themeColor="text1"/>
              </w:rPr>
            </w:rPrChange>
          </w:rPr>
          <w:t xml:space="preserve">, </w:t>
        </w:r>
        <w:proofErr w:type="spellStart"/>
        <w:r w:rsidR="00D4442D" w:rsidRPr="00CA6594">
          <w:rPr>
            <w:rFonts w:ascii="Arial" w:hAnsi="Arial" w:cs="Arial"/>
            <w:i/>
            <w:iCs/>
            <w:color w:val="000000" w:themeColor="text1"/>
            <w:rPrChange w:id="97" w:author="Author">
              <w:rPr>
                <w:rFonts w:ascii="Arial" w:hAnsi="Arial" w:cs="Arial"/>
                <w:color w:val="000000" w:themeColor="text1"/>
              </w:rPr>
            </w:rPrChange>
          </w:rPr>
          <w:t>Chuniphyes</w:t>
        </w:r>
        <w:proofErr w:type="spellEnd"/>
        <w:r w:rsidR="00D4442D" w:rsidRPr="00CA6594">
          <w:rPr>
            <w:rFonts w:ascii="Arial" w:hAnsi="Arial" w:cs="Arial"/>
            <w:i/>
            <w:iCs/>
            <w:color w:val="000000" w:themeColor="text1"/>
            <w:rPrChange w:id="98" w:author="Author">
              <w:rPr>
                <w:rFonts w:ascii="Arial" w:hAnsi="Arial" w:cs="Arial"/>
                <w:color w:val="000000" w:themeColor="text1"/>
              </w:rPr>
            </w:rPrChange>
          </w:rPr>
          <w:t xml:space="preserve"> </w:t>
        </w:r>
        <w:proofErr w:type="spellStart"/>
        <w:r w:rsidR="00D4442D" w:rsidRPr="00CA6594">
          <w:rPr>
            <w:rFonts w:ascii="Arial" w:hAnsi="Arial" w:cs="Arial"/>
            <w:i/>
            <w:iCs/>
            <w:color w:val="000000" w:themeColor="text1"/>
            <w:rPrChange w:id="99" w:author="Author">
              <w:rPr>
                <w:rFonts w:ascii="Arial" w:hAnsi="Arial" w:cs="Arial"/>
                <w:color w:val="000000" w:themeColor="text1"/>
              </w:rPr>
            </w:rPrChange>
          </w:rPr>
          <w:t>moserae</w:t>
        </w:r>
        <w:proofErr w:type="spellEnd"/>
        <w:r w:rsidR="00D4442D" w:rsidRPr="00CA6594">
          <w:rPr>
            <w:rFonts w:ascii="Arial" w:hAnsi="Arial" w:cs="Arial"/>
            <w:i/>
            <w:iCs/>
            <w:color w:val="000000" w:themeColor="text1"/>
            <w:rPrChange w:id="100" w:author="Author">
              <w:rPr>
                <w:rFonts w:ascii="Arial" w:hAnsi="Arial" w:cs="Arial"/>
                <w:color w:val="000000" w:themeColor="text1"/>
              </w:rPr>
            </w:rPrChange>
          </w:rPr>
          <w:t xml:space="preserve">, </w:t>
        </w:r>
        <w:proofErr w:type="spellStart"/>
        <w:r w:rsidR="00D4442D" w:rsidRPr="00CA6594">
          <w:rPr>
            <w:rFonts w:ascii="Arial" w:hAnsi="Arial" w:cs="Arial"/>
            <w:i/>
            <w:iCs/>
            <w:color w:val="000000" w:themeColor="text1"/>
            <w:rPrChange w:id="101" w:author="Author">
              <w:rPr>
                <w:rFonts w:ascii="Arial" w:hAnsi="Arial" w:cs="Arial"/>
                <w:color w:val="000000" w:themeColor="text1"/>
              </w:rPr>
            </w:rPrChange>
          </w:rPr>
          <w:t>Forskalia</w:t>
        </w:r>
        <w:proofErr w:type="spellEnd"/>
        <w:r w:rsidR="00D4442D" w:rsidRPr="00CA6594">
          <w:rPr>
            <w:rFonts w:ascii="Arial" w:hAnsi="Arial" w:cs="Arial"/>
            <w:i/>
            <w:iCs/>
            <w:color w:val="000000" w:themeColor="text1"/>
            <w:rPrChange w:id="102" w:author="Author">
              <w:rPr>
                <w:rFonts w:ascii="Arial" w:hAnsi="Arial" w:cs="Arial"/>
                <w:color w:val="000000" w:themeColor="text1"/>
              </w:rPr>
            </w:rPrChange>
          </w:rPr>
          <w:t xml:space="preserve"> </w:t>
        </w:r>
        <w:proofErr w:type="spellStart"/>
        <w:r w:rsidR="00D4442D" w:rsidRPr="00CA6594">
          <w:rPr>
            <w:rFonts w:ascii="Arial" w:hAnsi="Arial" w:cs="Arial"/>
            <w:i/>
            <w:iCs/>
            <w:color w:val="000000" w:themeColor="text1"/>
            <w:rPrChange w:id="103" w:author="Author">
              <w:rPr>
                <w:rFonts w:ascii="Arial" w:hAnsi="Arial" w:cs="Arial"/>
                <w:color w:val="000000" w:themeColor="text1"/>
              </w:rPr>
            </w:rPrChange>
          </w:rPr>
          <w:t>formosa</w:t>
        </w:r>
        <w:proofErr w:type="spellEnd"/>
        <w:r w:rsidR="00D4442D" w:rsidRPr="00CA6594">
          <w:rPr>
            <w:rFonts w:ascii="Arial" w:hAnsi="Arial" w:cs="Arial"/>
            <w:i/>
            <w:iCs/>
            <w:color w:val="000000" w:themeColor="text1"/>
            <w:rPrChange w:id="104" w:author="Author">
              <w:rPr>
                <w:rFonts w:ascii="Arial" w:hAnsi="Arial" w:cs="Arial"/>
                <w:color w:val="000000" w:themeColor="text1"/>
              </w:rPr>
            </w:rPrChange>
          </w:rPr>
          <w:t xml:space="preserve">, F. </w:t>
        </w:r>
        <w:proofErr w:type="spellStart"/>
        <w:r w:rsidR="00D4442D" w:rsidRPr="00CA6594">
          <w:rPr>
            <w:rFonts w:ascii="Arial" w:hAnsi="Arial" w:cs="Arial"/>
            <w:i/>
            <w:iCs/>
            <w:color w:val="000000" w:themeColor="text1"/>
            <w:rPrChange w:id="105" w:author="Author">
              <w:rPr>
                <w:rFonts w:ascii="Arial" w:hAnsi="Arial" w:cs="Arial"/>
                <w:color w:val="000000" w:themeColor="text1"/>
              </w:rPr>
            </w:rPrChange>
          </w:rPr>
          <w:t>tholoides</w:t>
        </w:r>
        <w:proofErr w:type="spellEnd"/>
        <w:r w:rsidR="00D4442D" w:rsidRPr="00CA6594">
          <w:rPr>
            <w:rFonts w:ascii="Arial" w:hAnsi="Arial" w:cs="Arial"/>
            <w:i/>
            <w:iCs/>
            <w:color w:val="000000" w:themeColor="text1"/>
            <w:rPrChange w:id="106" w:author="Author">
              <w:rPr>
                <w:rFonts w:ascii="Arial" w:hAnsi="Arial" w:cs="Arial"/>
                <w:color w:val="000000" w:themeColor="text1"/>
              </w:rPr>
            </w:rPrChange>
          </w:rPr>
          <w:t xml:space="preserve">, </w:t>
        </w:r>
        <w:proofErr w:type="spellStart"/>
        <w:r w:rsidR="00D4442D" w:rsidRPr="00CA6594">
          <w:rPr>
            <w:rFonts w:ascii="Arial" w:hAnsi="Arial" w:cs="Arial"/>
            <w:i/>
            <w:iCs/>
            <w:color w:val="000000" w:themeColor="text1"/>
            <w:rPrChange w:id="107" w:author="Author">
              <w:rPr>
                <w:rFonts w:ascii="Arial" w:hAnsi="Arial" w:cs="Arial"/>
                <w:color w:val="000000" w:themeColor="text1"/>
              </w:rPr>
            </w:rPrChange>
          </w:rPr>
          <w:t>Kephyes</w:t>
        </w:r>
        <w:proofErr w:type="spellEnd"/>
        <w:r w:rsidR="00D4442D" w:rsidRPr="00CA6594">
          <w:rPr>
            <w:rFonts w:ascii="Arial" w:hAnsi="Arial" w:cs="Arial"/>
            <w:i/>
            <w:iCs/>
            <w:color w:val="000000" w:themeColor="text1"/>
            <w:rPrChange w:id="108" w:author="Author">
              <w:rPr>
                <w:rFonts w:ascii="Arial" w:hAnsi="Arial" w:cs="Arial"/>
                <w:color w:val="000000" w:themeColor="text1"/>
              </w:rPr>
            </w:rPrChange>
          </w:rPr>
          <w:t xml:space="preserve"> ovata</w:t>
        </w:r>
        <w:r w:rsidR="00D4442D">
          <w:rPr>
            <w:rFonts w:ascii="Arial" w:hAnsi="Arial" w:cs="Arial"/>
            <w:color w:val="000000" w:themeColor="text1"/>
          </w:rPr>
          <w:t xml:space="preserve">, Physonect sp., and </w:t>
        </w:r>
        <w:proofErr w:type="spellStart"/>
        <w:r w:rsidR="00D4442D" w:rsidRPr="00CA6594">
          <w:rPr>
            <w:rFonts w:ascii="Arial" w:hAnsi="Arial" w:cs="Arial"/>
            <w:i/>
            <w:iCs/>
            <w:color w:val="000000" w:themeColor="text1"/>
            <w:rPrChange w:id="109" w:author="Author">
              <w:rPr>
                <w:rFonts w:ascii="Arial" w:hAnsi="Arial" w:cs="Arial"/>
                <w:color w:val="000000" w:themeColor="text1"/>
              </w:rPr>
            </w:rPrChange>
          </w:rPr>
          <w:t>Physophora</w:t>
        </w:r>
        <w:proofErr w:type="spellEnd"/>
        <w:r w:rsidR="00D4442D" w:rsidRPr="00CA6594">
          <w:rPr>
            <w:rFonts w:ascii="Arial" w:hAnsi="Arial" w:cs="Arial"/>
            <w:i/>
            <w:iCs/>
            <w:color w:val="000000" w:themeColor="text1"/>
            <w:rPrChange w:id="110" w:author="Author">
              <w:rPr>
                <w:rFonts w:ascii="Arial" w:hAnsi="Arial" w:cs="Arial"/>
                <w:color w:val="000000" w:themeColor="text1"/>
              </w:rPr>
            </w:rPrChange>
          </w:rPr>
          <w:t xml:space="preserve"> </w:t>
        </w:r>
        <w:proofErr w:type="spellStart"/>
        <w:r w:rsidR="00D4442D" w:rsidRPr="00CA6594">
          <w:rPr>
            <w:rFonts w:ascii="Arial" w:hAnsi="Arial" w:cs="Arial"/>
            <w:i/>
            <w:iCs/>
            <w:color w:val="000000" w:themeColor="text1"/>
            <w:rPrChange w:id="111" w:author="Author">
              <w:rPr>
                <w:rFonts w:ascii="Arial" w:hAnsi="Arial" w:cs="Arial"/>
                <w:color w:val="000000" w:themeColor="text1"/>
              </w:rPr>
            </w:rPrChange>
          </w:rPr>
          <w:t>gilmeri</w:t>
        </w:r>
        <w:proofErr w:type="spellEnd"/>
        <w:r w:rsidR="00D4442D">
          <w:rPr>
            <w:rFonts w:ascii="Arial" w:hAnsi="Arial" w:cs="Arial"/>
            <w:color w:val="000000" w:themeColor="text1"/>
          </w:rPr>
          <w:t xml:space="preserve"> with one specimen</w:t>
        </w:r>
        <w:r w:rsidR="00001A81">
          <w:rPr>
            <w:rFonts w:ascii="Arial" w:hAnsi="Arial" w:cs="Arial"/>
            <w:color w:val="000000" w:themeColor="text1"/>
          </w:rPr>
          <w:t xml:space="preserve"> each</w:t>
        </w:r>
        <w:r w:rsidR="00D4442D">
          <w:rPr>
            <w:rFonts w:ascii="Arial" w:hAnsi="Arial" w:cs="Arial"/>
            <w:color w:val="000000" w:themeColor="text1"/>
          </w:rPr>
          <w:t xml:space="preserve">, and </w:t>
        </w:r>
        <w:proofErr w:type="spellStart"/>
        <w:r w:rsidR="00D4442D" w:rsidRPr="00CA6594">
          <w:rPr>
            <w:rFonts w:ascii="Arial" w:hAnsi="Arial" w:cs="Arial"/>
            <w:i/>
            <w:iCs/>
            <w:color w:val="000000" w:themeColor="text1"/>
            <w:rPrChange w:id="112" w:author="Author">
              <w:rPr>
                <w:rFonts w:ascii="Arial" w:hAnsi="Arial" w:cs="Arial"/>
                <w:color w:val="000000" w:themeColor="text1"/>
              </w:rPr>
            </w:rPrChange>
          </w:rPr>
          <w:t>Erenna</w:t>
        </w:r>
        <w:proofErr w:type="spellEnd"/>
        <w:r w:rsidR="00D4442D" w:rsidRPr="00CA6594">
          <w:rPr>
            <w:rFonts w:ascii="Arial" w:hAnsi="Arial" w:cs="Arial"/>
            <w:i/>
            <w:iCs/>
            <w:color w:val="000000" w:themeColor="text1"/>
            <w:rPrChange w:id="113" w:author="Author">
              <w:rPr>
                <w:rFonts w:ascii="Arial" w:hAnsi="Arial" w:cs="Arial"/>
                <w:color w:val="000000" w:themeColor="text1"/>
              </w:rPr>
            </w:rPrChange>
          </w:rPr>
          <w:t xml:space="preserve"> </w:t>
        </w:r>
        <w:proofErr w:type="spellStart"/>
        <w:r w:rsidR="00D4442D" w:rsidRPr="00CA6594">
          <w:rPr>
            <w:rFonts w:ascii="Arial" w:hAnsi="Arial" w:cs="Arial"/>
            <w:i/>
            <w:iCs/>
            <w:color w:val="000000" w:themeColor="text1"/>
            <w:rPrChange w:id="114" w:author="Author">
              <w:rPr>
                <w:rFonts w:ascii="Arial" w:hAnsi="Arial" w:cs="Arial"/>
                <w:color w:val="000000" w:themeColor="text1"/>
              </w:rPr>
            </w:rPrChange>
          </w:rPr>
          <w:t>sirena</w:t>
        </w:r>
        <w:proofErr w:type="spellEnd"/>
        <w:r w:rsidR="00D4442D">
          <w:rPr>
            <w:rFonts w:ascii="Arial" w:hAnsi="Arial" w:cs="Arial"/>
            <w:color w:val="000000" w:themeColor="text1"/>
          </w:rPr>
          <w:t xml:space="preserve"> with two specimens.</w:t>
        </w:r>
        <w:r w:rsidR="009E6884">
          <w:rPr>
            <w:rFonts w:ascii="Arial" w:hAnsi="Arial" w:cs="Arial"/>
            <w:color w:val="000000" w:themeColor="text1"/>
          </w:rPr>
          <w:t xml:space="preserve"> The number of specimens included per species was limited by specimen availability, since finding and collecting certain siphonophore species can be extremely challenging.</w:t>
        </w:r>
        <w:r w:rsidR="00D4442D">
          <w:rPr>
            <w:rFonts w:ascii="Arial" w:hAnsi="Arial" w:cs="Arial"/>
            <w:color w:val="000000" w:themeColor="text1"/>
          </w:rPr>
          <w:t xml:space="preserve"> </w:t>
        </w:r>
      </w:ins>
      <w:r w:rsidRPr="00F767BD">
        <w:rPr>
          <w:rFonts w:ascii="Arial" w:hAnsi="Arial" w:cs="Arial"/>
          <w:color w:val="000000" w:themeColor="text1"/>
        </w:rPr>
        <w:t xml:space="preserve"> </w:t>
      </w:r>
    </w:p>
    <w:p w14:paraId="3CA3D1E1" w14:textId="44A40F15" w:rsidR="00BA281E" w:rsidRPr="00F767BD" w:rsidRDefault="002550B4" w:rsidP="003B2BD2">
      <w:pPr>
        <w:pStyle w:val="FirstParagraph"/>
        <w:ind w:firstLine="720"/>
        <w:jc w:val="both"/>
        <w:rPr>
          <w:rFonts w:ascii="Arial" w:hAnsi="Arial" w:cs="Arial"/>
          <w:color w:val="000000" w:themeColor="text1"/>
        </w:rPr>
      </w:pPr>
      <w:r w:rsidRPr="00F767BD">
        <w:rPr>
          <w:rFonts w:ascii="Arial" w:hAnsi="Arial" w:cs="Arial"/>
          <w:color w:val="000000" w:themeColor="text1"/>
        </w:rPr>
        <w:t>Inapplicable characters were recorded as NA states, and species with states that could not be measured due to technical limitations were removed before the analyses. We used the feeding guild categories detailed in Damian-Serrano et al. (202</w:t>
      </w:r>
      <w:ins w:id="115" w:author="Author">
        <w:r w:rsidR="00316313">
          <w:rPr>
            <w:rFonts w:ascii="Arial" w:hAnsi="Arial" w:cs="Arial"/>
            <w:color w:val="000000" w:themeColor="text1"/>
          </w:rPr>
          <w:t>1</w:t>
        </w:r>
      </w:ins>
      <w:del w:id="116" w:author="Author">
        <w:r w:rsidRPr="00F767BD" w:rsidDel="00316313">
          <w:rPr>
            <w:rFonts w:ascii="Arial" w:hAnsi="Arial" w:cs="Arial"/>
            <w:color w:val="000000" w:themeColor="text1"/>
          </w:rPr>
          <w:delText>0</w:delText>
        </w:r>
      </w:del>
      <w:r w:rsidRPr="00F767BD">
        <w:rPr>
          <w:rFonts w:ascii="Arial" w:hAnsi="Arial" w:cs="Arial"/>
          <w:color w:val="000000" w:themeColor="text1"/>
        </w:rPr>
        <w:t xml:space="preserve">) with one modification: including all </w:t>
      </w:r>
      <w:proofErr w:type="spellStart"/>
      <w:r w:rsidRPr="00F767BD">
        <w:rPr>
          <w:rFonts w:ascii="Arial" w:hAnsi="Arial" w:cs="Arial"/>
          <w:i/>
          <w:color w:val="000000" w:themeColor="text1"/>
        </w:rPr>
        <w:t>Forskalia</w:t>
      </w:r>
      <w:proofErr w:type="spellEnd"/>
      <w:r w:rsidRPr="00F767BD">
        <w:rPr>
          <w:rFonts w:ascii="Arial" w:hAnsi="Arial" w:cs="Arial"/>
          <w:color w:val="000000" w:themeColor="text1"/>
        </w:rPr>
        <w:t xml:space="preserve"> spp. as generalists instead of as a single </w:t>
      </w:r>
      <w:proofErr w:type="spellStart"/>
      <w:r w:rsidRPr="00F767BD">
        <w:rPr>
          <w:rFonts w:ascii="Arial" w:hAnsi="Arial" w:cs="Arial"/>
          <w:i/>
          <w:color w:val="000000" w:themeColor="text1"/>
        </w:rPr>
        <w:t>Forskalia</w:t>
      </w:r>
      <w:proofErr w:type="spellEnd"/>
      <w:r w:rsidRPr="00F767BD">
        <w:rPr>
          <w:rFonts w:ascii="Arial" w:hAnsi="Arial" w:cs="Arial"/>
          <w:color w:val="000000" w:themeColor="text1"/>
        </w:rPr>
        <w:t xml:space="preserve"> species on the tree after a reinterpretation of the data in Purcell (1981). In order to characterize the evolutionary history of tentill</w:t>
      </w:r>
      <w:ins w:id="117" w:author="Author">
        <w:r w:rsidR="00001A81">
          <w:rPr>
            <w:rFonts w:ascii="Arial" w:hAnsi="Arial" w:cs="Arial"/>
            <w:color w:val="000000" w:themeColor="text1"/>
          </w:rPr>
          <w:t>um</w:t>
        </w:r>
      </w:ins>
      <w:del w:id="118" w:author="Author">
        <w:r w:rsidRPr="00F767BD" w:rsidDel="00001A81">
          <w:rPr>
            <w:rFonts w:ascii="Arial" w:hAnsi="Arial" w:cs="Arial"/>
            <w:color w:val="000000" w:themeColor="text1"/>
          </w:rPr>
          <w:delText>a</w:delText>
        </w:r>
      </w:del>
      <w:r w:rsidRPr="00F767BD">
        <w:rPr>
          <w:rFonts w:ascii="Arial" w:hAnsi="Arial" w:cs="Arial"/>
          <w:color w:val="000000" w:themeColor="text1"/>
        </w:rPr>
        <w:t xml:space="preserve"> morphology, we fitted different models generating the observed data distribution given the phylogeny for each continuous character using the function </w:t>
      </w:r>
      <w:proofErr w:type="spellStart"/>
      <w:r w:rsidRPr="00F767BD">
        <w:rPr>
          <w:rFonts w:ascii="Arial" w:hAnsi="Arial" w:cs="Arial"/>
          <w:color w:val="000000" w:themeColor="text1"/>
        </w:rPr>
        <w:t>fitContinuous</w:t>
      </w:r>
      <w:proofErr w:type="spellEnd"/>
      <w:r w:rsidRPr="00F767BD">
        <w:rPr>
          <w:rFonts w:ascii="Arial" w:hAnsi="Arial" w:cs="Arial"/>
          <w:color w:val="000000" w:themeColor="text1"/>
        </w:rPr>
        <w:t xml:space="preserve"> in the R package </w:t>
      </w:r>
      <w:proofErr w:type="spellStart"/>
      <w:r w:rsidRPr="00F767BD">
        <w:rPr>
          <w:rFonts w:ascii="Arial" w:hAnsi="Arial" w:cs="Arial"/>
          <w:i/>
          <w:color w:val="000000" w:themeColor="text1"/>
        </w:rPr>
        <w:t>geiger</w:t>
      </w:r>
      <w:proofErr w:type="spellEnd"/>
      <w:r w:rsidRPr="00F767BD">
        <w:rPr>
          <w:rFonts w:ascii="Arial" w:hAnsi="Arial" w:cs="Arial"/>
          <w:color w:val="000000" w:themeColor="text1"/>
        </w:rPr>
        <w:t xml:space="preserve"> (Harmon et al. 2007). These models include a non-phylogenetic white-noise model (WN), a neutral divergence Brownian Motion model (BM), an early-burst decreasing rate model (EB), and an Ornstein-</w:t>
      </w:r>
      <w:proofErr w:type="spellStart"/>
      <w:r w:rsidRPr="00F767BD">
        <w:rPr>
          <w:rFonts w:ascii="Arial" w:hAnsi="Arial" w:cs="Arial"/>
          <w:color w:val="000000" w:themeColor="text1"/>
        </w:rPr>
        <w:t>Uhlenbeck</w:t>
      </w:r>
      <w:proofErr w:type="spellEnd"/>
      <w:r w:rsidRPr="00F767BD">
        <w:rPr>
          <w:rFonts w:ascii="Arial" w:hAnsi="Arial" w:cs="Arial"/>
          <w:color w:val="000000" w:themeColor="text1"/>
        </w:rPr>
        <w:t xml:space="preserve"> (OU) model with stabilizing selection around a fitted optimum trait value. In the same way as Damian-Serrano et al. (202</w:t>
      </w:r>
      <w:ins w:id="119" w:author="Author">
        <w:r w:rsidR="00316313">
          <w:rPr>
            <w:rFonts w:ascii="Arial" w:hAnsi="Arial" w:cs="Arial"/>
            <w:color w:val="000000" w:themeColor="text1"/>
          </w:rPr>
          <w:t>1</w:t>
        </w:r>
      </w:ins>
      <w:del w:id="120" w:author="Author">
        <w:r w:rsidRPr="00F767BD" w:rsidDel="00316313">
          <w:rPr>
            <w:rFonts w:ascii="Arial" w:hAnsi="Arial" w:cs="Arial"/>
            <w:color w:val="000000" w:themeColor="text1"/>
          </w:rPr>
          <w:delText>0</w:delText>
        </w:r>
      </w:del>
      <w:r w:rsidRPr="00F767BD">
        <w:rPr>
          <w:rFonts w:ascii="Arial" w:hAnsi="Arial" w:cs="Arial"/>
          <w:color w:val="000000" w:themeColor="text1"/>
        </w:rPr>
        <w:t>), we then ordered the models by increasing parametric complexity, and compared their corrected Akaike Information Criterion (</w:t>
      </w:r>
      <w:proofErr w:type="spellStart"/>
      <w:r w:rsidRPr="00F767BD">
        <w:rPr>
          <w:rFonts w:ascii="Arial" w:hAnsi="Arial" w:cs="Arial"/>
          <w:color w:val="000000" w:themeColor="text1"/>
        </w:rPr>
        <w:t>AICc</w:t>
      </w:r>
      <w:proofErr w:type="spellEnd"/>
      <w:r w:rsidRPr="00F767BD">
        <w:rPr>
          <w:rFonts w:ascii="Arial" w:hAnsi="Arial" w:cs="Arial"/>
          <w:color w:val="000000" w:themeColor="text1"/>
        </w:rPr>
        <w:t>) scores (</w:t>
      </w:r>
      <w:proofErr w:type="spellStart"/>
      <w:r w:rsidRPr="00F767BD">
        <w:rPr>
          <w:rFonts w:ascii="Arial" w:hAnsi="Arial" w:cs="Arial"/>
          <w:color w:val="000000" w:themeColor="text1"/>
        </w:rPr>
        <w:t>Sugiura</w:t>
      </w:r>
      <w:proofErr w:type="spellEnd"/>
      <w:r w:rsidRPr="00F767BD">
        <w:rPr>
          <w:rFonts w:ascii="Arial" w:hAnsi="Arial" w:cs="Arial"/>
          <w:color w:val="000000" w:themeColor="text1"/>
        </w:rPr>
        <w:t xml:space="preserve"> 1978). We used the lowest (best) score with a delta of 2 to determine significance relative to the next simplest model (SM10). We calculated model adequacy scores using the R package </w:t>
      </w:r>
      <w:r w:rsidRPr="00F767BD">
        <w:rPr>
          <w:rFonts w:ascii="Arial" w:hAnsi="Arial" w:cs="Arial"/>
          <w:i/>
          <w:color w:val="000000" w:themeColor="text1"/>
        </w:rPr>
        <w:t>arbutus</w:t>
      </w:r>
      <w:r w:rsidRPr="00F767BD">
        <w:rPr>
          <w:rFonts w:ascii="Arial" w:hAnsi="Arial" w:cs="Arial"/>
          <w:color w:val="000000" w:themeColor="text1"/>
        </w:rPr>
        <w:t xml:space="preserve"> (Pennell et al. 2015) (SM11), and calculated phylogenetic signals in each of the measured characters using Blomberg’s K (Blomberg et al. 2003) (SM10). To reconstruct the ancestral character states of nematocyst types and other categorical traits (character matrix available in Supplementary Information), we used stochastic character mapping (SIMMAP) using the package </w:t>
      </w:r>
      <w:proofErr w:type="spellStart"/>
      <w:r w:rsidRPr="00F767BD">
        <w:rPr>
          <w:rFonts w:ascii="Arial" w:hAnsi="Arial" w:cs="Arial"/>
          <w:i/>
          <w:color w:val="000000" w:themeColor="text1"/>
        </w:rPr>
        <w:t>phytools</w:t>
      </w:r>
      <w:proofErr w:type="spellEnd"/>
      <w:r w:rsidRPr="00F767BD">
        <w:rPr>
          <w:rFonts w:ascii="Arial" w:hAnsi="Arial" w:cs="Arial"/>
          <w:color w:val="000000" w:themeColor="text1"/>
        </w:rPr>
        <w:t xml:space="preserve"> (Revell 2012).</w:t>
      </w:r>
    </w:p>
    <w:p w14:paraId="73B77E0D" w14:textId="77777777"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order to examine the degree of phenotypic integration within the tentillum, we explored the correlational structure among continuous characters and among their evolutionary histories using principal component analysis (PCA) and phylogenetic PCA (Revell 2012). Since the character dataset contains gaps due to missing data and inapplicable character states (SM14), we carried out these analyses on a subset of species and characters that allowed for the most complete dataset. This was done by removing the terminal filament characters (which are only shared by a small subset of species), and then removing species which had inapplicable states for the remaining characters (</w:t>
      </w:r>
      <w:proofErr w:type="spellStart"/>
      <w:r w:rsidRPr="00F767BD">
        <w:rPr>
          <w:rFonts w:ascii="Arial" w:hAnsi="Arial" w:cs="Arial"/>
          <w:color w:val="000000" w:themeColor="text1"/>
        </w:rPr>
        <w:t>apolemiids</w:t>
      </w:r>
      <w:proofErr w:type="spellEnd"/>
      <w:r w:rsidRPr="00F767BD">
        <w:rPr>
          <w:rFonts w:ascii="Arial" w:hAnsi="Arial" w:cs="Arial"/>
          <w:color w:val="000000" w:themeColor="text1"/>
        </w:rPr>
        <w:t xml:space="preserve"> and cystonects). In addition, we obtained the correlations between the phylogenetic independent contrasts (</w:t>
      </w:r>
      <w:proofErr w:type="spellStart"/>
      <w:r w:rsidRPr="00F767BD">
        <w:rPr>
          <w:rFonts w:ascii="Arial" w:hAnsi="Arial" w:cs="Arial"/>
          <w:color w:val="000000" w:themeColor="text1"/>
        </w:rPr>
        <w:t>Felsenstein</w:t>
      </w:r>
      <w:proofErr w:type="spellEnd"/>
      <w:r w:rsidRPr="00F767BD">
        <w:rPr>
          <w:rFonts w:ascii="Arial" w:hAnsi="Arial" w:cs="Arial"/>
          <w:color w:val="000000" w:themeColor="text1"/>
        </w:rPr>
        <w:t xml:space="preserve"> 1985) using the package </w:t>
      </w:r>
      <w:proofErr w:type="spellStart"/>
      <w:r w:rsidRPr="00F767BD">
        <w:rPr>
          <w:rFonts w:ascii="Arial" w:hAnsi="Arial" w:cs="Arial"/>
          <w:i/>
          <w:color w:val="000000" w:themeColor="text1"/>
        </w:rPr>
        <w:t>rphylip</w:t>
      </w:r>
      <w:proofErr w:type="spellEnd"/>
      <w:r w:rsidRPr="00F767BD">
        <w:rPr>
          <w:rFonts w:ascii="Arial" w:hAnsi="Arial" w:cs="Arial"/>
          <w:color w:val="000000" w:themeColor="text1"/>
        </w:rPr>
        <w:t xml:space="preserve"> (Revell and Chamberlain 2014) accounting for intraspecific variation. Using these contrasts, we identified multivariate correlational modules among characters. To test and quantify phenotypic integration between these multivariate modules, we used the phylogenetic phenotypic integration test in the package </w:t>
      </w:r>
      <w:proofErr w:type="spellStart"/>
      <w:r w:rsidRPr="00F767BD">
        <w:rPr>
          <w:rFonts w:ascii="Arial" w:hAnsi="Arial" w:cs="Arial"/>
          <w:i/>
          <w:color w:val="000000" w:themeColor="text1"/>
        </w:rPr>
        <w:t>geomorph</w:t>
      </w:r>
      <w:proofErr w:type="spellEnd"/>
      <w:r w:rsidRPr="00F767BD">
        <w:rPr>
          <w:rFonts w:ascii="Arial" w:hAnsi="Arial" w:cs="Arial"/>
          <w:color w:val="000000" w:themeColor="text1"/>
        </w:rPr>
        <w:t xml:space="preserve"> (Adams et al. 2016).</w:t>
      </w:r>
    </w:p>
    <w:p w14:paraId="616BA657" w14:textId="77777777"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 xml:space="preserve">When comparing the </w:t>
      </w:r>
      <w:proofErr w:type="spellStart"/>
      <w:r w:rsidRPr="00F767BD">
        <w:rPr>
          <w:rFonts w:ascii="Arial" w:hAnsi="Arial" w:cs="Arial"/>
          <w:color w:val="000000" w:themeColor="text1"/>
        </w:rPr>
        <w:t>morphospaces</w:t>
      </w:r>
      <w:proofErr w:type="spellEnd"/>
      <w:r w:rsidRPr="00F767BD">
        <w:rPr>
          <w:rFonts w:ascii="Arial" w:hAnsi="Arial" w:cs="Arial"/>
          <w:color w:val="000000" w:themeColor="text1"/>
        </w:rPr>
        <w:t xml:space="preserve"> of species in different feeding guilds, we carried out a PCA on the complete character dataset while transforming inapplicable states of absent characters to zeros (</w:t>
      </w:r>
      <w:proofErr w:type="gramStart"/>
      <w:r w:rsidRPr="00F767BD">
        <w:rPr>
          <w:rFonts w:ascii="Arial" w:hAnsi="Arial" w:cs="Arial"/>
          <w:color w:val="000000" w:themeColor="text1"/>
        </w:rPr>
        <w:t>i.e.</w:t>
      </w:r>
      <w:proofErr w:type="gramEnd"/>
      <w:r w:rsidRPr="00F767BD">
        <w:rPr>
          <w:rFonts w:ascii="Arial" w:hAnsi="Arial" w:cs="Arial"/>
          <w:color w:val="000000" w:themeColor="text1"/>
        </w:rPr>
        <w:t xml:space="preserve"> cnidoband length = 0 when no cnidoband is present) to account for similarity based on character presence/absence. Using these principal components, we examined the occupation of the morphospace across species in different feeding guilds using a phylogenetic MANOVA with the package </w:t>
      </w:r>
      <w:proofErr w:type="spellStart"/>
      <w:r w:rsidRPr="00F767BD">
        <w:rPr>
          <w:rFonts w:ascii="Arial" w:hAnsi="Arial" w:cs="Arial"/>
          <w:i/>
          <w:color w:val="000000" w:themeColor="text1"/>
        </w:rPr>
        <w:t>geiger</w:t>
      </w:r>
      <w:proofErr w:type="spellEnd"/>
      <w:r w:rsidRPr="00F767BD">
        <w:rPr>
          <w:rFonts w:ascii="Arial" w:hAnsi="Arial" w:cs="Arial"/>
          <w:color w:val="000000" w:themeColor="text1"/>
        </w:rPr>
        <w:t xml:space="preserve"> (Harmon et al. 2007) to assess the variation explained, and a morphological disparity test with the package </w:t>
      </w:r>
      <w:proofErr w:type="spellStart"/>
      <w:r w:rsidRPr="00F767BD">
        <w:rPr>
          <w:rFonts w:ascii="Arial" w:hAnsi="Arial" w:cs="Arial"/>
          <w:i/>
          <w:color w:val="000000" w:themeColor="text1"/>
        </w:rPr>
        <w:t>geomorph</w:t>
      </w:r>
      <w:proofErr w:type="spellEnd"/>
      <w:r w:rsidRPr="00F767BD">
        <w:rPr>
          <w:rFonts w:ascii="Arial" w:hAnsi="Arial" w:cs="Arial"/>
          <w:color w:val="000000" w:themeColor="text1"/>
        </w:rPr>
        <w:t xml:space="preserve"> (Adams et al. 2016) to assess differences in the extent occupied by each guild.</w:t>
      </w:r>
    </w:p>
    <w:p w14:paraId="79D94DEA" w14:textId="5B21D9D1"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order to detect and evaluate instances of convergent evolution, we used the package SURFACE (Ingram and Mahler 2013). This tool identifies OU regimes and their optima given a tree and character data, and then evaluates where the same regime has appeared independently in different lineages. We applied these analyses to the haploneme nematocyst length and width characters as well as to the most complete dataset without inapplicable character states</w:t>
      </w:r>
      <w:ins w:id="121" w:author="Author">
        <w:r w:rsidR="00166302">
          <w:rPr>
            <w:rFonts w:ascii="Arial" w:hAnsi="Arial" w:cs="Arial"/>
            <w:color w:val="000000" w:themeColor="text1"/>
          </w:rPr>
          <w:t xml:space="preserve"> with 43 species and 186 specimens (SM17)</w:t>
        </w:r>
      </w:ins>
      <w:r w:rsidRPr="00F767BD">
        <w:rPr>
          <w:rFonts w:ascii="Arial" w:hAnsi="Arial" w:cs="Arial"/>
          <w:color w:val="000000" w:themeColor="text1"/>
        </w:rPr>
        <w:t>.</w:t>
      </w:r>
    </w:p>
    <w:p w14:paraId="208F02F2" w14:textId="03E20053"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order to generate hypotheses on the diets of siphonophores using tentill</w:t>
      </w:r>
      <w:ins w:id="122" w:author="Author">
        <w:r w:rsidR="00001A81">
          <w:rPr>
            <w:rFonts w:ascii="Arial" w:hAnsi="Arial" w:cs="Arial"/>
            <w:color w:val="000000" w:themeColor="text1"/>
          </w:rPr>
          <w:t>um</w:t>
        </w:r>
      </w:ins>
      <w:del w:id="123" w:author="Author">
        <w:r w:rsidRPr="00F767BD" w:rsidDel="00001A81">
          <w:rPr>
            <w:rFonts w:ascii="Arial" w:hAnsi="Arial" w:cs="Arial"/>
            <w:color w:val="000000" w:themeColor="text1"/>
          </w:rPr>
          <w:delText>a</w:delText>
        </w:r>
      </w:del>
      <w:r w:rsidRPr="00F767BD">
        <w:rPr>
          <w:rFonts w:ascii="Arial" w:hAnsi="Arial" w:cs="Arial"/>
          <w:color w:val="000000" w:themeColor="text1"/>
        </w:rPr>
        <w:t xml:space="preserve"> morphology, we used the discriminant analyses of principal components (DAPC) (</w:t>
      </w:r>
      <w:proofErr w:type="spellStart"/>
      <w:r w:rsidRPr="00F767BD">
        <w:rPr>
          <w:rFonts w:ascii="Arial" w:hAnsi="Arial" w:cs="Arial"/>
          <w:color w:val="000000" w:themeColor="text1"/>
        </w:rPr>
        <w:t>Jombart</w:t>
      </w:r>
      <w:proofErr w:type="spellEnd"/>
      <w:r w:rsidRPr="00F767BD">
        <w:rPr>
          <w:rFonts w:ascii="Arial" w:hAnsi="Arial" w:cs="Arial"/>
          <w:color w:val="000000" w:themeColor="text1"/>
        </w:rPr>
        <w:t xml:space="preserve"> et al. 2010) trained in Damian-Serrano et al. (202</w:t>
      </w:r>
      <w:ins w:id="124" w:author="Author">
        <w:r w:rsidR="00316313">
          <w:rPr>
            <w:rFonts w:ascii="Arial" w:hAnsi="Arial" w:cs="Arial"/>
            <w:color w:val="000000" w:themeColor="text1"/>
          </w:rPr>
          <w:t>1</w:t>
        </w:r>
      </w:ins>
      <w:del w:id="125" w:author="Author">
        <w:r w:rsidRPr="00F767BD" w:rsidDel="00316313">
          <w:rPr>
            <w:rFonts w:ascii="Arial" w:hAnsi="Arial" w:cs="Arial"/>
            <w:color w:val="000000" w:themeColor="text1"/>
          </w:rPr>
          <w:delText>0</w:delText>
        </w:r>
      </w:del>
      <w:r w:rsidRPr="00F767BD">
        <w:rPr>
          <w:rFonts w:ascii="Arial" w:hAnsi="Arial" w:cs="Arial"/>
          <w:color w:val="000000" w:themeColor="text1"/>
        </w:rPr>
        <w:t>). We predict the feeding guilds of species in the dataset for which there are no published feeding observations using their morphological data as inputs, and presenting the predictive output in the form of posterior probabilities for each guild category.</w:t>
      </w:r>
    </w:p>
    <w:p w14:paraId="2970B7FC" w14:textId="5069713A"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order to observe the discharge behavior of different tentilla, we recorded high speed footage (1000-3000 fps) of tentillum and nematocyst discharge by live siphonophore specimens (26 species) using a Phantom Miro 320S camera mounted on a stereoscopic microscope. We mechanically elicited tentillum and nematocyst discharge using a fine metallic pin. We used the Phantom PCC software to analyze the footage. For the 10 species recorded, we measured total cnidoband discharge time (</w:t>
      </w:r>
      <w:proofErr w:type="spellStart"/>
      <w:r w:rsidRPr="00F767BD">
        <w:rPr>
          <w:rFonts w:ascii="Arial" w:hAnsi="Arial" w:cs="Arial"/>
          <w:color w:val="000000" w:themeColor="text1"/>
        </w:rPr>
        <w:t>ms</w:t>
      </w:r>
      <w:proofErr w:type="spellEnd"/>
      <w:r w:rsidRPr="00F767BD">
        <w:rPr>
          <w:rFonts w:ascii="Arial" w:hAnsi="Arial" w:cs="Arial"/>
          <w:color w:val="000000" w:themeColor="text1"/>
        </w:rPr>
        <w:t>), heteroneme filament length (</w:t>
      </w:r>
      <m:oMath>
        <m:r>
          <w:rPr>
            <w:rFonts w:ascii="Cambria Math" w:hAnsi="Cambria Math" w:cs="Arial"/>
            <w:color w:val="000000" w:themeColor="text1"/>
          </w:rPr>
          <m:t>μ</m:t>
        </m:r>
      </m:oMath>
      <w:r w:rsidRPr="00F767BD">
        <w:rPr>
          <w:rFonts w:ascii="Arial" w:hAnsi="Arial" w:cs="Arial"/>
          <w:color w:val="000000" w:themeColor="text1"/>
        </w:rPr>
        <w:t>m), and discharge speeds (mm/s) for cnidoband, heteronemes, haplonemes, and heteroneme shafts when possible (</w:t>
      </w:r>
      <w:ins w:id="126" w:author="Author">
        <w:r w:rsidR="000C7707">
          <w:rPr>
            <w:rFonts w:ascii="Arial" w:hAnsi="Arial" w:cs="Arial"/>
            <w:color w:val="000000" w:themeColor="text1"/>
          </w:rPr>
          <w:t xml:space="preserve">all </w:t>
        </w:r>
      </w:ins>
      <w:r w:rsidRPr="00F767BD">
        <w:rPr>
          <w:rFonts w:ascii="Arial" w:hAnsi="Arial" w:cs="Arial"/>
          <w:color w:val="000000" w:themeColor="text1"/>
        </w:rPr>
        <w:t>data</w:t>
      </w:r>
      <w:ins w:id="127" w:author="Author">
        <w:r w:rsidR="000C7707">
          <w:rPr>
            <w:rFonts w:ascii="Arial" w:hAnsi="Arial" w:cs="Arial"/>
            <w:color w:val="000000" w:themeColor="text1"/>
          </w:rPr>
          <w:t xml:space="preserve"> and code is</w:t>
        </w:r>
      </w:ins>
      <w:r w:rsidRPr="00F767BD">
        <w:rPr>
          <w:rFonts w:ascii="Arial" w:hAnsi="Arial" w:cs="Arial"/>
          <w:color w:val="000000" w:themeColor="text1"/>
        </w:rPr>
        <w:t xml:space="preserve"> available in the </w:t>
      </w:r>
      <w:del w:id="128" w:author="Author">
        <w:r w:rsidRPr="00F767BD" w:rsidDel="000C7707">
          <w:rPr>
            <w:rFonts w:ascii="Arial" w:hAnsi="Arial" w:cs="Arial"/>
            <w:color w:val="000000" w:themeColor="text1"/>
          </w:rPr>
          <w:delText>Supplementary Information</w:delText>
        </w:r>
      </w:del>
      <w:proofErr w:type="spellStart"/>
      <w:ins w:id="129" w:author="Author">
        <w:r w:rsidR="000C7707">
          <w:rPr>
            <w:rFonts w:ascii="Arial" w:hAnsi="Arial" w:cs="Arial"/>
            <w:color w:val="000000" w:themeColor="text1"/>
          </w:rPr>
          <w:t>Github</w:t>
        </w:r>
        <w:proofErr w:type="spellEnd"/>
        <w:r w:rsidR="000C7707">
          <w:rPr>
            <w:rFonts w:ascii="Arial" w:hAnsi="Arial" w:cs="Arial"/>
            <w:color w:val="000000" w:themeColor="text1"/>
          </w:rPr>
          <w:t xml:space="preserve"> repository </w:t>
        </w:r>
        <w:r w:rsidR="000C7707" w:rsidRPr="000C7707">
          <w:rPr>
            <w:rFonts w:ascii="Arial" w:hAnsi="Arial" w:cs="Arial"/>
            <w:color w:val="000000" w:themeColor="text1"/>
          </w:rPr>
          <w:t>https://github.com/dunnlab/tentilla_organismal/</w:t>
        </w:r>
      </w:ins>
      <w:r w:rsidRPr="00F767BD">
        <w:rPr>
          <w:rFonts w:ascii="Arial" w:hAnsi="Arial" w:cs="Arial"/>
          <w:color w:val="000000" w:themeColor="text1"/>
        </w:rPr>
        <w:t>).</w:t>
      </w:r>
    </w:p>
    <w:p w14:paraId="644F0F9E" w14:textId="77777777" w:rsidR="00BA281E" w:rsidRPr="00F767BD" w:rsidRDefault="002550B4" w:rsidP="00F767BD">
      <w:pPr>
        <w:pStyle w:val="Heading2"/>
        <w:jc w:val="both"/>
        <w:rPr>
          <w:rFonts w:ascii="Arial" w:hAnsi="Arial" w:cs="Arial"/>
          <w:color w:val="000000" w:themeColor="text1"/>
        </w:rPr>
      </w:pPr>
      <w:bookmarkStart w:id="130" w:name="results"/>
      <w:r w:rsidRPr="00F767BD">
        <w:rPr>
          <w:rFonts w:ascii="Arial" w:hAnsi="Arial" w:cs="Arial"/>
          <w:color w:val="000000" w:themeColor="text1"/>
        </w:rPr>
        <w:t>Results</w:t>
      </w:r>
      <w:bookmarkEnd w:id="130"/>
    </w:p>
    <w:p w14:paraId="48170EC5" w14:textId="359D483B" w:rsidR="00BA281E" w:rsidRPr="00F767BD" w:rsidRDefault="002550B4" w:rsidP="003B2BD2">
      <w:pPr>
        <w:pStyle w:val="FirstParagraph"/>
        <w:ind w:firstLine="720"/>
        <w:jc w:val="both"/>
        <w:rPr>
          <w:rFonts w:ascii="Arial" w:hAnsi="Arial" w:cs="Arial"/>
          <w:color w:val="000000" w:themeColor="text1"/>
        </w:rPr>
      </w:pPr>
      <w:r w:rsidRPr="00F767BD">
        <w:rPr>
          <w:rFonts w:ascii="Arial" w:hAnsi="Arial" w:cs="Arial"/>
          <w:i/>
          <w:color w:val="000000" w:themeColor="text1"/>
        </w:rPr>
        <w:t>Evolutionary history of tentillum morphology</w:t>
      </w:r>
      <w:r w:rsidRPr="00F767BD">
        <w:rPr>
          <w:rFonts w:ascii="Arial" w:hAnsi="Arial" w:cs="Arial"/>
          <w:color w:val="000000" w:themeColor="text1"/>
        </w:rPr>
        <w:t xml:space="preserve"> – </w:t>
      </w:r>
      <w:del w:id="131" w:author="Author">
        <w:r w:rsidRPr="00F767BD" w:rsidDel="005A1EC6">
          <w:rPr>
            <w:rFonts w:ascii="Arial" w:hAnsi="Arial" w:cs="Arial"/>
            <w:color w:val="000000" w:themeColor="text1"/>
          </w:rPr>
          <w:delText xml:space="preserve">In </w:delText>
        </w:r>
      </w:del>
      <w:ins w:id="132" w:author="Author">
        <w:r w:rsidR="005A1EC6">
          <w:rPr>
            <w:rFonts w:ascii="Arial" w:hAnsi="Arial" w:cs="Arial"/>
            <w:color w:val="000000" w:themeColor="text1"/>
          </w:rPr>
          <w:t>The phylogeny of</w:t>
        </w:r>
        <w:r w:rsidR="005A1EC6" w:rsidRPr="00F767BD">
          <w:rPr>
            <w:rFonts w:ascii="Arial" w:hAnsi="Arial" w:cs="Arial"/>
            <w:color w:val="000000" w:themeColor="text1"/>
          </w:rPr>
          <w:t xml:space="preserve"> </w:t>
        </w:r>
      </w:ins>
      <w:r w:rsidRPr="00F767BD">
        <w:rPr>
          <w:rFonts w:ascii="Arial" w:hAnsi="Arial" w:cs="Arial"/>
          <w:color w:val="000000" w:themeColor="text1"/>
        </w:rPr>
        <w:t>Damian-Serrano et al. (202</w:t>
      </w:r>
      <w:ins w:id="133" w:author="Author">
        <w:r w:rsidR="00316313">
          <w:rPr>
            <w:rFonts w:ascii="Arial" w:hAnsi="Arial" w:cs="Arial"/>
            <w:color w:val="000000" w:themeColor="text1"/>
          </w:rPr>
          <w:t>1</w:t>
        </w:r>
      </w:ins>
      <w:del w:id="134" w:author="Author">
        <w:r w:rsidRPr="00F767BD" w:rsidDel="00316313">
          <w:rPr>
            <w:rFonts w:ascii="Arial" w:hAnsi="Arial" w:cs="Arial"/>
            <w:color w:val="000000" w:themeColor="text1"/>
          </w:rPr>
          <w:delText>0</w:delText>
        </w:r>
      </w:del>
      <w:r w:rsidRPr="00F767BD">
        <w:rPr>
          <w:rFonts w:ascii="Arial" w:hAnsi="Arial" w:cs="Arial"/>
          <w:color w:val="000000" w:themeColor="text1"/>
        </w:rPr>
        <w:t>)</w:t>
      </w:r>
      <w:del w:id="135" w:author="Author">
        <w:r w:rsidRPr="00F767BD" w:rsidDel="005A1EC6">
          <w:rPr>
            <w:rFonts w:ascii="Arial" w:hAnsi="Arial" w:cs="Arial"/>
            <w:color w:val="000000" w:themeColor="text1"/>
          </w:rPr>
          <w:delText>,</w:delText>
        </w:r>
      </w:del>
      <w:r w:rsidRPr="00F767BD">
        <w:rPr>
          <w:rFonts w:ascii="Arial" w:hAnsi="Arial" w:cs="Arial"/>
          <w:color w:val="000000" w:themeColor="text1"/>
        </w:rPr>
        <w:t xml:space="preserve"> </w:t>
      </w:r>
      <w:del w:id="136" w:author="Author">
        <w:r w:rsidRPr="00F767BD" w:rsidDel="005A1EC6">
          <w:rPr>
            <w:rFonts w:ascii="Arial" w:hAnsi="Arial" w:cs="Arial"/>
            <w:color w:val="000000" w:themeColor="text1"/>
          </w:rPr>
          <w:delText>we produced the most speciose siphonophore molecular phylogeny to date, while incorporating the most recent findings in siphonophore deep node relationships. This phylogeny</w:delText>
        </w:r>
      </w:del>
      <w:ins w:id="137" w:author="Author">
        <w:r w:rsidR="005A1EC6">
          <w:rPr>
            <w:rFonts w:ascii="Arial" w:hAnsi="Arial" w:cs="Arial"/>
            <w:color w:val="000000" w:themeColor="text1"/>
          </w:rPr>
          <w:t xml:space="preserve">had </w:t>
        </w:r>
      </w:ins>
      <w:del w:id="138" w:author="Author">
        <w:r w:rsidRPr="00F767BD" w:rsidDel="005A1EC6">
          <w:rPr>
            <w:rFonts w:ascii="Arial" w:hAnsi="Arial" w:cs="Arial"/>
            <w:color w:val="000000" w:themeColor="text1"/>
          </w:rPr>
          <w:delText xml:space="preserve"> </w:delText>
        </w:r>
      </w:del>
      <w:r w:rsidRPr="00F767BD">
        <w:rPr>
          <w:rFonts w:ascii="Arial" w:hAnsi="Arial" w:cs="Arial"/>
          <w:color w:val="000000" w:themeColor="text1"/>
        </w:rPr>
        <w:t xml:space="preserve">revealed for the first time that the genus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is the sister to </w:t>
      </w:r>
      <w:proofErr w:type="spellStart"/>
      <w:r w:rsidRPr="00F767BD">
        <w:rPr>
          <w:rFonts w:ascii="Arial" w:hAnsi="Arial" w:cs="Arial"/>
          <w:i/>
          <w:color w:val="000000" w:themeColor="text1"/>
        </w:rPr>
        <w:t>Stephanomia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amphytridis</w:t>
      </w:r>
      <w:proofErr w:type="spellEnd"/>
      <w:r w:rsidRPr="00F767BD">
        <w:rPr>
          <w:rFonts w:ascii="Arial" w:hAnsi="Arial" w:cs="Arial"/>
          <w:color w:val="000000" w:themeColor="text1"/>
        </w:rPr>
        <w:t xml:space="preserve">.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and </w:t>
      </w:r>
      <w:proofErr w:type="spellStart"/>
      <w:r w:rsidRPr="00F767BD">
        <w:rPr>
          <w:rFonts w:ascii="Arial" w:hAnsi="Arial" w:cs="Arial"/>
          <w:i/>
          <w:color w:val="000000" w:themeColor="text1"/>
        </w:rPr>
        <w:t>Stephanomia</w:t>
      </w:r>
      <w:proofErr w:type="spellEnd"/>
      <w:r w:rsidRPr="00F767BD">
        <w:rPr>
          <w:rFonts w:ascii="Arial" w:hAnsi="Arial" w:cs="Arial"/>
          <w:color w:val="000000" w:themeColor="text1"/>
        </w:rPr>
        <w:t xml:space="preserve"> bear the largest tentilla among all siphonophores, thus their monophyly indicates that there was a single evolutionary transition to giant tentilla. Siphonophore tentilla range in size from ~30 µm in some </w:t>
      </w:r>
      <w:proofErr w:type="spellStart"/>
      <w:r w:rsidRPr="00F767BD">
        <w:rPr>
          <w:rFonts w:ascii="Arial" w:hAnsi="Arial" w:cs="Arial"/>
          <w:i/>
          <w:color w:val="000000" w:themeColor="text1"/>
        </w:rPr>
        <w:t>Cordagalma</w:t>
      </w:r>
      <w:proofErr w:type="spellEnd"/>
      <w:r w:rsidRPr="00F767BD">
        <w:rPr>
          <w:rFonts w:ascii="Arial" w:hAnsi="Arial" w:cs="Arial"/>
          <w:color w:val="000000" w:themeColor="text1"/>
        </w:rPr>
        <w:t xml:space="preserve"> specimens to 2-4 cm in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species, and up to 8 cm in </w:t>
      </w:r>
      <w:proofErr w:type="spellStart"/>
      <w:r w:rsidRPr="00F767BD">
        <w:rPr>
          <w:rFonts w:ascii="Arial" w:hAnsi="Arial" w:cs="Arial"/>
          <w:i/>
          <w:color w:val="000000" w:themeColor="text1"/>
        </w:rPr>
        <w:t>Stephanomia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amphytridis</w:t>
      </w:r>
      <w:proofErr w:type="spellEnd"/>
      <w:r w:rsidRPr="00F767BD">
        <w:rPr>
          <w:rFonts w:ascii="Arial" w:hAnsi="Arial" w:cs="Arial"/>
          <w:color w:val="000000" w:themeColor="text1"/>
        </w:rPr>
        <w:t xml:space="preserve"> (Pugh and Baxter 2014). Most siphonophore tentilla measure between 175 and 1007 µm (1st and 3rd quartiles), with a median of 373 µm. The extreme gain of tentillum size in this newly </w:t>
      </w:r>
      <w:del w:id="139" w:author="Author">
        <w:r w:rsidRPr="00F767BD" w:rsidDel="005A1EC6">
          <w:rPr>
            <w:rFonts w:ascii="Arial" w:hAnsi="Arial" w:cs="Arial"/>
            <w:color w:val="000000" w:themeColor="text1"/>
          </w:rPr>
          <w:delText xml:space="preserve">found </w:delText>
        </w:r>
      </w:del>
      <w:ins w:id="140" w:author="Author">
        <w:r w:rsidR="005A1EC6">
          <w:rPr>
            <w:rFonts w:ascii="Arial" w:hAnsi="Arial" w:cs="Arial"/>
            <w:color w:val="000000" w:themeColor="text1"/>
          </w:rPr>
          <w:t>recognized</w:t>
        </w:r>
        <w:r w:rsidR="005A1EC6" w:rsidRPr="00F767BD">
          <w:rPr>
            <w:rFonts w:ascii="Arial" w:hAnsi="Arial" w:cs="Arial"/>
            <w:color w:val="000000" w:themeColor="text1"/>
          </w:rPr>
          <w:t xml:space="preserve"> </w:t>
        </w:r>
      </w:ins>
      <w:r w:rsidRPr="00F767BD">
        <w:rPr>
          <w:rFonts w:ascii="Arial" w:hAnsi="Arial" w:cs="Arial"/>
          <w:color w:val="000000" w:themeColor="text1"/>
        </w:rPr>
        <w:t>clade may have important implications for access to large prey size classes such as adult deep-sea fishes.</w:t>
      </w:r>
    </w:p>
    <w:p w14:paraId="379E6466" w14:textId="3149CC20" w:rsidR="00BA281E" w:rsidRPr="00F767BD" w:rsidRDefault="002550B4" w:rsidP="004C7592">
      <w:pPr>
        <w:pStyle w:val="BodyText"/>
        <w:ind w:firstLine="720"/>
        <w:jc w:val="both"/>
        <w:rPr>
          <w:rFonts w:ascii="Arial" w:hAnsi="Arial" w:cs="Arial"/>
          <w:color w:val="000000" w:themeColor="text1"/>
        </w:rPr>
      </w:pPr>
      <w:moveFromRangeStart w:id="141" w:author="Author" w:name="move66369940"/>
      <w:moveFrom w:id="142" w:author="Author">
        <w:r w:rsidRPr="00F767BD" w:rsidDel="004C7592">
          <w:rPr>
            <w:rFonts w:ascii="Arial" w:hAnsi="Arial" w:cs="Arial"/>
            <w:color w:val="000000" w:themeColor="text1"/>
          </w:rPr>
          <w:t xml:space="preserve">Siphonophore tentilla are defined as lateral, monostichous evaginations of the tentacle (including its gastrovascular lumen), armed with epidermal nematocysts (Totton and Bargmann 1965). </w:t>
        </w:r>
      </w:moveFrom>
      <w:moveFromRangeEnd w:id="141"/>
      <w:r w:rsidRPr="00F767BD">
        <w:rPr>
          <w:rFonts w:ascii="Arial" w:hAnsi="Arial" w:cs="Arial"/>
          <w:color w:val="000000" w:themeColor="text1"/>
        </w:rPr>
        <w:t xml:space="preserve">The buttons on </w:t>
      </w:r>
      <w:proofErr w:type="spellStart"/>
      <w:r w:rsidRPr="00F767BD">
        <w:rPr>
          <w:rFonts w:ascii="Arial" w:hAnsi="Arial" w:cs="Arial"/>
          <w:i/>
          <w:color w:val="000000" w:themeColor="text1"/>
        </w:rPr>
        <w:t>Physalia</w:t>
      </w:r>
      <w:proofErr w:type="spellEnd"/>
      <w:r w:rsidRPr="00F767BD">
        <w:rPr>
          <w:rFonts w:ascii="Arial" w:hAnsi="Arial" w:cs="Arial"/>
          <w:color w:val="000000" w:themeColor="text1"/>
        </w:rPr>
        <w:t xml:space="preserve"> tentacles</w:t>
      </w:r>
      <w:ins w:id="143" w:author="Author">
        <w:r w:rsidR="00FF6F3C">
          <w:rPr>
            <w:rFonts w:ascii="Arial" w:hAnsi="Arial" w:cs="Arial"/>
            <w:color w:val="000000" w:themeColor="text1"/>
          </w:rPr>
          <w:t xml:space="preserve"> (see </w:t>
        </w:r>
        <w:r w:rsidR="00972766">
          <w:rPr>
            <w:rFonts w:ascii="Arial" w:hAnsi="Arial" w:cs="Arial"/>
            <w:color w:val="000000" w:themeColor="text1"/>
          </w:rPr>
          <w:t xml:space="preserve">one of our imaged specimens </w:t>
        </w:r>
        <w:r w:rsidR="00972766" w:rsidRPr="00972766">
          <w:rPr>
            <w:rFonts w:ascii="Arial" w:hAnsi="Arial" w:cs="Arial"/>
            <w:color w:val="000000" w:themeColor="text1"/>
          </w:rPr>
          <w:t>https://collections.peabody.yale.edu/search/Record/YPM-IZ-106663</w:t>
        </w:r>
        <w:r w:rsidR="00FF6F3C">
          <w:rPr>
            <w:rFonts w:ascii="Arial" w:hAnsi="Arial" w:cs="Arial"/>
            <w:color w:val="000000" w:themeColor="text1"/>
          </w:rPr>
          <w:t>)</w:t>
        </w:r>
      </w:ins>
      <w:r w:rsidRPr="00F767BD">
        <w:rPr>
          <w:rFonts w:ascii="Arial" w:hAnsi="Arial" w:cs="Arial"/>
          <w:color w:val="000000" w:themeColor="text1"/>
        </w:rPr>
        <w:t xml:space="preserve"> were not traditionally regarded as tentilla, but </w:t>
      </w:r>
      <w:proofErr w:type="spellStart"/>
      <w:r w:rsidRPr="00F767BD">
        <w:rPr>
          <w:rFonts w:ascii="Arial" w:hAnsi="Arial" w:cs="Arial"/>
          <w:color w:val="000000" w:themeColor="text1"/>
        </w:rPr>
        <w:t>Bardi</w:t>
      </w:r>
      <w:proofErr w:type="spellEnd"/>
      <w:r w:rsidRPr="00F767BD">
        <w:rPr>
          <w:rFonts w:ascii="Arial" w:hAnsi="Arial" w:cs="Arial"/>
          <w:color w:val="000000" w:themeColor="text1"/>
        </w:rPr>
        <w:t xml:space="preserve"> and Marques (2007), Munro et al. (2018), and our own observations confirm that the buttons contain evaginations of the gastrovascular lumen, thus satisfying all the criteria for the definition</w:t>
      </w:r>
      <w:ins w:id="144" w:author="Author">
        <w:r w:rsidR="004C7592">
          <w:rPr>
            <w:rFonts w:ascii="Arial" w:hAnsi="Arial" w:cs="Arial"/>
            <w:color w:val="000000" w:themeColor="text1"/>
          </w:rPr>
          <w:t xml:space="preserve"> given in the Introduction</w:t>
        </w:r>
      </w:ins>
      <w:r w:rsidRPr="00F767BD">
        <w:rPr>
          <w:rFonts w:ascii="Arial" w:hAnsi="Arial" w:cs="Arial"/>
          <w:color w:val="000000" w:themeColor="text1"/>
        </w:rPr>
        <w:t xml:space="preserve">. In this light, and given that most </w:t>
      </w:r>
      <w:proofErr w:type="spellStart"/>
      <w:r w:rsidRPr="00F767BD">
        <w:rPr>
          <w:rFonts w:ascii="Arial" w:hAnsi="Arial" w:cs="Arial"/>
          <w:color w:val="000000" w:themeColor="text1"/>
        </w:rPr>
        <w:t>Cystonectae</w:t>
      </w:r>
      <w:proofErr w:type="spellEnd"/>
      <w:r w:rsidRPr="00F767BD">
        <w:rPr>
          <w:rFonts w:ascii="Arial" w:hAnsi="Arial" w:cs="Arial"/>
          <w:color w:val="000000" w:themeColor="text1"/>
        </w:rPr>
        <w:t xml:space="preserve"> bear conspicuous tentilla, we conclude</w:t>
      </w:r>
      <w:ins w:id="145" w:author="Author">
        <w:r w:rsidR="00316313">
          <w:rPr>
            <w:rFonts w:ascii="Arial" w:hAnsi="Arial" w:cs="Arial"/>
            <w:color w:val="000000" w:themeColor="text1"/>
          </w:rPr>
          <w:t xml:space="preserve">, </w:t>
        </w:r>
      </w:ins>
      <w:del w:id="146" w:author="Author">
        <w:r w:rsidRPr="00F767BD" w:rsidDel="00316313">
          <w:rPr>
            <w:rFonts w:ascii="Arial" w:hAnsi="Arial" w:cs="Arial"/>
            <w:color w:val="000000" w:themeColor="text1"/>
          </w:rPr>
          <w:delText xml:space="preserve"> (</w:delText>
        </w:r>
      </w:del>
      <w:r w:rsidRPr="00F767BD">
        <w:rPr>
          <w:rFonts w:ascii="Arial" w:hAnsi="Arial" w:cs="Arial"/>
          <w:color w:val="000000" w:themeColor="text1"/>
        </w:rPr>
        <w:t>in agreement with Munro et al. (2018)</w:t>
      </w:r>
      <w:del w:id="147" w:author="Author">
        <w:r w:rsidRPr="00F767BD" w:rsidDel="005A1EC6">
          <w:rPr>
            <w:rFonts w:ascii="Arial" w:hAnsi="Arial" w:cs="Arial"/>
            <w:color w:val="000000" w:themeColor="text1"/>
          </w:rPr>
          <w:delText xml:space="preserve"> and Damian-Serrano et al. (202</w:delText>
        </w:r>
        <w:r w:rsidRPr="00F767BD" w:rsidDel="00316313">
          <w:rPr>
            <w:rFonts w:ascii="Arial" w:hAnsi="Arial" w:cs="Arial"/>
            <w:color w:val="000000" w:themeColor="text1"/>
          </w:rPr>
          <w:delText>0</w:delText>
        </w:r>
        <w:r w:rsidRPr="00F767BD" w:rsidDel="005A1EC6">
          <w:rPr>
            <w:rFonts w:ascii="Arial" w:hAnsi="Arial" w:cs="Arial"/>
            <w:color w:val="000000" w:themeColor="text1"/>
          </w:rPr>
          <w:delText>)</w:delText>
        </w:r>
      </w:del>
      <w:ins w:id="148" w:author="Author">
        <w:r w:rsidR="005A1EC6">
          <w:rPr>
            <w:rFonts w:ascii="Arial" w:hAnsi="Arial" w:cs="Arial"/>
            <w:color w:val="000000" w:themeColor="text1"/>
          </w:rPr>
          <w:t>,</w:t>
        </w:r>
      </w:ins>
      <w:del w:id="149" w:author="Author">
        <w:r w:rsidRPr="00F767BD" w:rsidDel="00316313">
          <w:rPr>
            <w:rFonts w:ascii="Arial" w:hAnsi="Arial" w:cs="Arial"/>
            <w:color w:val="000000" w:themeColor="text1"/>
          </w:rPr>
          <w:delText>)</w:delText>
        </w:r>
      </w:del>
      <w:r w:rsidRPr="00F767BD">
        <w:rPr>
          <w:rFonts w:ascii="Arial" w:hAnsi="Arial" w:cs="Arial"/>
          <w:color w:val="000000" w:themeColor="text1"/>
        </w:rPr>
        <w:t xml:space="preserve"> that tentilla were present in the most recent common ancestor of all siphonophores, and secondarily lost twice, once in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and again in </w:t>
      </w:r>
      <w:proofErr w:type="spellStart"/>
      <w:r w:rsidRPr="00F767BD">
        <w:rPr>
          <w:rFonts w:ascii="Arial" w:hAnsi="Arial" w:cs="Arial"/>
          <w:i/>
          <w:color w:val="000000" w:themeColor="text1"/>
        </w:rPr>
        <w:t>Bathyphysa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conifera</w:t>
      </w:r>
      <w:proofErr w:type="spellEnd"/>
      <w:r w:rsidRPr="00F767BD">
        <w:rPr>
          <w:rFonts w:ascii="Arial" w:hAnsi="Arial" w:cs="Arial"/>
          <w:color w:val="000000" w:themeColor="text1"/>
        </w:rPr>
        <w:t xml:space="preserve">. In order to gain a broad perspective on the evolutionary history of tentilla, we reconstructed the phylogenetic positions of the main categorical character shifts (such as gains and losses of nematocyst types) using stochastic character mapping (SM1-9) and manual reconstructions. This phylogenetic roadmap of evolutionary novelties is summarized in </w:t>
      </w:r>
      <w:del w:id="150" w:author="Author">
        <w:r w:rsidRPr="00F767BD" w:rsidDel="005A1EC6">
          <w:rPr>
            <w:rFonts w:ascii="Arial" w:hAnsi="Arial" w:cs="Arial"/>
            <w:color w:val="000000" w:themeColor="text1"/>
          </w:rPr>
          <w:delText>(</w:delText>
        </w:r>
      </w:del>
      <w:r w:rsidRPr="00F767BD">
        <w:rPr>
          <w:rFonts w:ascii="Arial" w:hAnsi="Arial" w:cs="Arial"/>
          <w:color w:val="000000" w:themeColor="text1"/>
        </w:rPr>
        <w:t xml:space="preserve">Fig. </w:t>
      </w:r>
      <w:r w:rsidR="007E3153">
        <w:rPr>
          <w:rFonts w:ascii="Arial" w:hAnsi="Arial" w:cs="Arial"/>
          <w:color w:val="000000" w:themeColor="text1"/>
        </w:rPr>
        <w:t>4</w:t>
      </w:r>
      <w:del w:id="151" w:author="Author">
        <w:r w:rsidRPr="00F767BD" w:rsidDel="005A1EC6">
          <w:rPr>
            <w:rFonts w:ascii="Arial" w:hAnsi="Arial" w:cs="Arial"/>
            <w:color w:val="000000" w:themeColor="text1"/>
          </w:rPr>
          <w:delText>)</w:delText>
        </w:r>
      </w:del>
      <w:r w:rsidRPr="00F767BD">
        <w:rPr>
          <w:rFonts w:ascii="Arial" w:hAnsi="Arial" w:cs="Arial"/>
          <w:color w:val="000000" w:themeColor="text1"/>
        </w:rPr>
        <w:t>.</w:t>
      </w:r>
    </w:p>
    <w:p w14:paraId="527E65CF" w14:textId="45E6F055" w:rsidR="00BA281E" w:rsidRPr="00F767BD" w:rsidRDefault="001059C4" w:rsidP="003B2BD2">
      <w:pPr>
        <w:pStyle w:val="BodyText"/>
        <w:ind w:firstLine="720"/>
        <w:jc w:val="both"/>
        <w:rPr>
          <w:rFonts w:ascii="Arial" w:hAnsi="Arial" w:cs="Arial"/>
          <w:color w:val="000000" w:themeColor="text1"/>
        </w:rPr>
      </w:pPr>
      <w:ins w:id="152" w:author="Author">
        <w:r w:rsidRPr="001059C4">
          <w:rPr>
            <w:rFonts w:ascii="Arial" w:hAnsi="Arial" w:cs="Arial"/>
            <w:color w:val="000000" w:themeColor="text1"/>
          </w:rPr>
          <w:t xml:space="preserve">While the phylogenetic position of siphonophores within </w:t>
        </w:r>
        <w:proofErr w:type="spellStart"/>
        <w:r w:rsidRPr="001059C4">
          <w:rPr>
            <w:rFonts w:ascii="Arial" w:hAnsi="Arial" w:cs="Arial"/>
            <w:color w:val="000000" w:themeColor="text1"/>
          </w:rPr>
          <w:t>Hydroidolina</w:t>
        </w:r>
        <w:proofErr w:type="spellEnd"/>
        <w:r w:rsidRPr="001059C4">
          <w:rPr>
            <w:rFonts w:ascii="Arial" w:hAnsi="Arial" w:cs="Arial"/>
            <w:color w:val="000000" w:themeColor="text1"/>
          </w:rPr>
          <w:t xml:space="preserve"> has been inconsistent across different studies. In Cartwright et al. (2008), they are reported as sister to </w:t>
        </w:r>
        <w:proofErr w:type="spellStart"/>
        <w:proofErr w:type="gramStart"/>
        <w:r w:rsidRPr="001059C4">
          <w:rPr>
            <w:rFonts w:ascii="Arial" w:hAnsi="Arial" w:cs="Arial"/>
            <w:color w:val="000000" w:themeColor="text1"/>
          </w:rPr>
          <w:t>Aplanulata</w:t>
        </w:r>
        <w:proofErr w:type="spellEnd"/>
        <w:r w:rsidRPr="001059C4">
          <w:rPr>
            <w:rFonts w:ascii="Arial" w:hAnsi="Arial" w:cs="Arial"/>
            <w:color w:val="000000" w:themeColor="text1"/>
          </w:rPr>
          <w:t>,  in</w:t>
        </w:r>
        <w:proofErr w:type="gramEnd"/>
        <w:r w:rsidRPr="001059C4">
          <w:rPr>
            <w:rFonts w:ascii="Arial" w:hAnsi="Arial" w:cs="Arial"/>
            <w:color w:val="000000" w:themeColor="text1"/>
          </w:rPr>
          <w:t xml:space="preserve"> Cartwright &amp; Nawrocki (2010) they appear to be sister to </w:t>
        </w:r>
        <w:proofErr w:type="spellStart"/>
        <w:r w:rsidRPr="001059C4">
          <w:rPr>
            <w:rFonts w:ascii="Arial" w:hAnsi="Arial" w:cs="Arial"/>
            <w:color w:val="000000" w:themeColor="text1"/>
          </w:rPr>
          <w:t>Leptothecata</w:t>
        </w:r>
        <w:proofErr w:type="spellEnd"/>
        <w:r w:rsidRPr="001059C4">
          <w:rPr>
            <w:rFonts w:ascii="Arial" w:hAnsi="Arial" w:cs="Arial"/>
            <w:color w:val="000000" w:themeColor="text1"/>
          </w:rPr>
          <w:t xml:space="preserve">, while in </w:t>
        </w:r>
        <w:proofErr w:type="spellStart"/>
        <w:r w:rsidRPr="001059C4">
          <w:rPr>
            <w:rFonts w:ascii="Arial" w:hAnsi="Arial" w:cs="Arial"/>
            <w:color w:val="000000" w:themeColor="text1"/>
          </w:rPr>
          <w:t>Kayal</w:t>
        </w:r>
        <w:proofErr w:type="spellEnd"/>
        <w:r w:rsidRPr="001059C4">
          <w:rPr>
            <w:rFonts w:ascii="Arial" w:hAnsi="Arial" w:cs="Arial"/>
            <w:color w:val="000000" w:themeColor="text1"/>
          </w:rPr>
          <w:t xml:space="preserve"> et al. (2015) they appear as sister to all other </w:t>
        </w:r>
        <w:proofErr w:type="spellStart"/>
        <w:r w:rsidRPr="001059C4">
          <w:rPr>
            <w:rFonts w:ascii="Arial" w:hAnsi="Arial" w:cs="Arial"/>
            <w:color w:val="000000" w:themeColor="text1"/>
          </w:rPr>
          <w:t>Hydroidolina</w:t>
        </w:r>
        <w:proofErr w:type="spellEnd"/>
        <w:r w:rsidRPr="001059C4">
          <w:rPr>
            <w:rFonts w:ascii="Arial" w:hAnsi="Arial" w:cs="Arial"/>
            <w:color w:val="000000" w:themeColor="text1"/>
          </w:rPr>
          <w:t xml:space="preserve">. However, in the first two cases the node support for these relationships is weak, and in the last case the results are based on mitochondrial genes only. In </w:t>
        </w:r>
        <w:proofErr w:type="spellStart"/>
        <w:r w:rsidRPr="001059C4">
          <w:rPr>
            <w:rFonts w:ascii="Arial" w:hAnsi="Arial" w:cs="Arial"/>
            <w:color w:val="000000" w:themeColor="text1"/>
          </w:rPr>
          <w:t>Bentlage</w:t>
        </w:r>
        <w:proofErr w:type="spellEnd"/>
        <w:r w:rsidRPr="001059C4">
          <w:rPr>
            <w:rFonts w:ascii="Arial" w:hAnsi="Arial" w:cs="Arial"/>
            <w:color w:val="000000" w:themeColor="text1"/>
          </w:rPr>
          <w:t xml:space="preserve"> &amp; Collins (2020), siphonophores appear as sister to the clade composed of </w:t>
        </w:r>
        <w:proofErr w:type="spellStart"/>
        <w:r w:rsidRPr="001059C4">
          <w:rPr>
            <w:rFonts w:ascii="Arial" w:hAnsi="Arial" w:cs="Arial"/>
            <w:color w:val="000000" w:themeColor="text1"/>
          </w:rPr>
          <w:t>Filifera</w:t>
        </w:r>
        <w:proofErr w:type="spellEnd"/>
        <w:r w:rsidRPr="001059C4">
          <w:rPr>
            <w:rFonts w:ascii="Arial" w:hAnsi="Arial" w:cs="Arial"/>
            <w:color w:val="000000" w:themeColor="text1"/>
          </w:rPr>
          <w:t xml:space="preserve"> III and </w:t>
        </w:r>
        <w:proofErr w:type="spellStart"/>
        <w:r w:rsidRPr="001059C4">
          <w:rPr>
            <w:rFonts w:ascii="Arial" w:hAnsi="Arial" w:cs="Arial"/>
            <w:color w:val="000000" w:themeColor="text1"/>
          </w:rPr>
          <w:t>Filifera</w:t>
        </w:r>
        <w:proofErr w:type="spellEnd"/>
        <w:r w:rsidRPr="001059C4">
          <w:rPr>
            <w:rFonts w:ascii="Arial" w:hAnsi="Arial" w:cs="Arial"/>
            <w:color w:val="000000" w:themeColor="text1"/>
          </w:rPr>
          <w:t xml:space="preserve"> IV, with strong node support. In any case, their affinities are congruent with the assumption that haploneme nematocysts are ancestrally present in siphonophore tentacles since they are present in the tentacles of many other hydrozoans</w:t>
        </w:r>
      </w:ins>
      <w:del w:id="153" w:author="Author">
        <w:r w:rsidR="002550B4" w:rsidRPr="00F767BD" w:rsidDel="000128A3">
          <w:rPr>
            <w:rFonts w:ascii="Arial" w:hAnsi="Arial" w:cs="Arial"/>
            <w:color w:val="000000" w:themeColor="text1"/>
          </w:rPr>
          <w:delText>W</w:delText>
        </w:r>
        <w:r w:rsidR="002550B4" w:rsidRPr="00F767BD" w:rsidDel="001059C4">
          <w:rPr>
            <w:rFonts w:ascii="Arial" w:hAnsi="Arial" w:cs="Arial"/>
            <w:color w:val="000000" w:themeColor="text1"/>
          </w:rPr>
          <w:delText>e assume that haploneme nematocysts are ancestrally present in siphonophore tentacles since they are present in the tentacles of many other hydrozoans</w:delText>
        </w:r>
      </w:del>
      <w:r w:rsidR="002550B4" w:rsidRPr="00F767BD">
        <w:rPr>
          <w:rFonts w:ascii="Arial" w:hAnsi="Arial" w:cs="Arial"/>
          <w:color w:val="000000" w:themeColor="text1"/>
        </w:rPr>
        <w:t xml:space="preserve"> (Mariscal 1974). Haplonemes are toxin-bearing open-ended nematocysts characterized by the lack of a shaft preceding the tubule. Two subtypes are found in siphonophores: the isorhizas of homogeneous tubule width, and the </w:t>
      </w:r>
      <w:proofErr w:type="spellStart"/>
      <w:r w:rsidR="002550B4" w:rsidRPr="00F767BD">
        <w:rPr>
          <w:rFonts w:ascii="Arial" w:hAnsi="Arial" w:cs="Arial"/>
          <w:color w:val="000000" w:themeColor="text1"/>
        </w:rPr>
        <w:t>anisorhizas</w:t>
      </w:r>
      <w:proofErr w:type="spellEnd"/>
      <w:r w:rsidR="002550B4" w:rsidRPr="00F767BD">
        <w:rPr>
          <w:rFonts w:ascii="Arial" w:hAnsi="Arial" w:cs="Arial"/>
          <w:color w:val="000000" w:themeColor="text1"/>
        </w:rPr>
        <w:t xml:space="preserve"> with a slight bulking of the tubule near the base. In </w:t>
      </w:r>
      <w:proofErr w:type="spellStart"/>
      <w:r w:rsidR="002550B4" w:rsidRPr="00F767BD">
        <w:rPr>
          <w:rFonts w:ascii="Arial" w:hAnsi="Arial" w:cs="Arial"/>
          <w:color w:val="000000" w:themeColor="text1"/>
        </w:rPr>
        <w:t>Cystonectae</w:t>
      </w:r>
      <w:proofErr w:type="spellEnd"/>
      <w:r w:rsidR="002550B4" w:rsidRPr="00F767BD">
        <w:rPr>
          <w:rFonts w:ascii="Arial" w:hAnsi="Arial" w:cs="Arial"/>
          <w:color w:val="000000" w:themeColor="text1"/>
        </w:rPr>
        <w:t xml:space="preserve">, haplonemes diverged into spherical isorhizas of two size classes. There is one size of haplonemes in </w:t>
      </w:r>
      <w:proofErr w:type="spellStart"/>
      <w:r w:rsidR="002550B4" w:rsidRPr="00F767BD">
        <w:rPr>
          <w:rFonts w:ascii="Arial" w:hAnsi="Arial" w:cs="Arial"/>
          <w:color w:val="000000" w:themeColor="text1"/>
        </w:rPr>
        <w:t>Codonophora</w:t>
      </w:r>
      <w:proofErr w:type="spellEnd"/>
      <w:r w:rsidR="002550B4" w:rsidRPr="00F767BD">
        <w:rPr>
          <w:rFonts w:ascii="Arial" w:hAnsi="Arial" w:cs="Arial"/>
          <w:color w:val="000000" w:themeColor="text1"/>
        </w:rPr>
        <w:t xml:space="preserve">, which consist of elongated </w:t>
      </w:r>
      <w:proofErr w:type="spellStart"/>
      <w:r w:rsidR="002550B4" w:rsidRPr="00F767BD">
        <w:rPr>
          <w:rFonts w:ascii="Arial" w:hAnsi="Arial" w:cs="Arial"/>
          <w:color w:val="000000" w:themeColor="text1"/>
        </w:rPr>
        <w:t>anisorhizas</w:t>
      </w:r>
      <w:proofErr w:type="spellEnd"/>
      <w:r w:rsidR="002550B4" w:rsidRPr="00F767BD">
        <w:rPr>
          <w:rFonts w:ascii="Arial" w:hAnsi="Arial" w:cs="Arial"/>
          <w:color w:val="000000" w:themeColor="text1"/>
        </w:rPr>
        <w:t xml:space="preserve">. Haplonemes were likely lost in the tentacles of </w:t>
      </w:r>
      <w:proofErr w:type="spellStart"/>
      <w:r w:rsidR="002550B4" w:rsidRPr="00F767BD">
        <w:rPr>
          <w:rFonts w:ascii="Arial" w:hAnsi="Arial" w:cs="Arial"/>
          <w:i/>
          <w:color w:val="000000" w:themeColor="text1"/>
        </w:rPr>
        <w:t>Apolemia</w:t>
      </w:r>
      <w:proofErr w:type="spellEnd"/>
      <w:r w:rsidR="002550B4" w:rsidRPr="00F767BD">
        <w:rPr>
          <w:rFonts w:ascii="Arial" w:hAnsi="Arial" w:cs="Arial"/>
          <w:color w:val="000000" w:themeColor="text1"/>
        </w:rPr>
        <w:t xml:space="preserve"> but retained as spherical isorhizas in other </w:t>
      </w:r>
      <w:proofErr w:type="spellStart"/>
      <w:r w:rsidR="002550B4" w:rsidRPr="00F767BD">
        <w:rPr>
          <w:rFonts w:ascii="Arial" w:hAnsi="Arial" w:cs="Arial"/>
          <w:i/>
          <w:color w:val="000000" w:themeColor="text1"/>
        </w:rPr>
        <w:t>Apolemia</w:t>
      </w:r>
      <w:proofErr w:type="spellEnd"/>
      <w:r w:rsidR="002550B4" w:rsidRPr="00F767BD">
        <w:rPr>
          <w:rFonts w:ascii="Arial" w:hAnsi="Arial" w:cs="Arial"/>
          <w:color w:val="000000" w:themeColor="text1"/>
        </w:rPr>
        <w:t xml:space="preserve"> tissues (Siebert et al. 2013). While heteronemes exist in other tissues of cystonects, they appear in the tentacles of </w:t>
      </w:r>
      <w:proofErr w:type="spellStart"/>
      <w:r w:rsidR="002550B4" w:rsidRPr="00F767BD">
        <w:rPr>
          <w:rFonts w:ascii="Arial" w:hAnsi="Arial" w:cs="Arial"/>
          <w:color w:val="000000" w:themeColor="text1"/>
        </w:rPr>
        <w:t>codonophorans</w:t>
      </w:r>
      <w:proofErr w:type="spellEnd"/>
      <w:r w:rsidR="002550B4" w:rsidRPr="00F767BD">
        <w:rPr>
          <w:rFonts w:ascii="Arial" w:hAnsi="Arial" w:cs="Arial"/>
          <w:color w:val="000000" w:themeColor="text1"/>
        </w:rPr>
        <w:t xml:space="preserve"> exclusively,</w:t>
      </w:r>
      <w:ins w:id="154" w:author="Author">
        <w:r w:rsidR="005A1EC6">
          <w:rPr>
            <w:rFonts w:ascii="Arial" w:hAnsi="Arial" w:cs="Arial"/>
            <w:color w:val="000000" w:themeColor="text1"/>
          </w:rPr>
          <w:t xml:space="preserve"> </w:t>
        </w:r>
        <w:r w:rsidR="005A1EC6">
          <w:rPr>
            <w:rFonts w:ascii="Arial" w:hAnsi="Arial"/>
            <w:color w:val="000000"/>
            <w:u w:color="000000"/>
          </w:rPr>
          <w:t>—</w:t>
        </w:r>
      </w:ins>
      <w:r w:rsidR="002550B4" w:rsidRPr="00F767BD">
        <w:rPr>
          <w:rFonts w:ascii="Arial" w:hAnsi="Arial" w:cs="Arial"/>
          <w:color w:val="000000" w:themeColor="text1"/>
        </w:rPr>
        <w:t xml:space="preserve"> as </w:t>
      </w:r>
      <w:proofErr w:type="spellStart"/>
      <w:r w:rsidR="002550B4" w:rsidRPr="00F767BD">
        <w:rPr>
          <w:rFonts w:ascii="Arial" w:hAnsi="Arial" w:cs="Arial"/>
          <w:color w:val="000000" w:themeColor="text1"/>
        </w:rPr>
        <w:t>birhopaloids</w:t>
      </w:r>
      <w:proofErr w:type="spellEnd"/>
      <w:r w:rsidR="002550B4" w:rsidRPr="00F767BD">
        <w:rPr>
          <w:rFonts w:ascii="Arial" w:hAnsi="Arial" w:cs="Arial"/>
          <w:color w:val="000000" w:themeColor="text1"/>
        </w:rPr>
        <w:t xml:space="preserve"> in </w:t>
      </w:r>
      <w:proofErr w:type="spellStart"/>
      <w:r w:rsidR="002550B4" w:rsidRPr="00F767BD">
        <w:rPr>
          <w:rFonts w:ascii="Arial" w:hAnsi="Arial" w:cs="Arial"/>
          <w:i/>
          <w:color w:val="000000" w:themeColor="text1"/>
        </w:rPr>
        <w:t>Apolemia</w:t>
      </w:r>
      <w:proofErr w:type="spellEnd"/>
      <w:r w:rsidR="002550B4" w:rsidRPr="00F767BD">
        <w:rPr>
          <w:rFonts w:ascii="Arial" w:hAnsi="Arial" w:cs="Arial"/>
          <w:color w:val="000000" w:themeColor="text1"/>
        </w:rPr>
        <w:t xml:space="preserve">, </w:t>
      </w:r>
      <w:proofErr w:type="spellStart"/>
      <w:r w:rsidR="002550B4" w:rsidRPr="00F767BD">
        <w:rPr>
          <w:rFonts w:ascii="Arial" w:hAnsi="Arial" w:cs="Arial"/>
          <w:color w:val="000000" w:themeColor="text1"/>
        </w:rPr>
        <w:t>stenoteles</w:t>
      </w:r>
      <w:proofErr w:type="spellEnd"/>
      <w:r w:rsidR="002550B4" w:rsidRPr="00F767BD">
        <w:rPr>
          <w:rFonts w:ascii="Arial" w:hAnsi="Arial" w:cs="Arial"/>
          <w:color w:val="000000" w:themeColor="text1"/>
        </w:rPr>
        <w:t xml:space="preserve"> in </w:t>
      </w:r>
      <w:proofErr w:type="spellStart"/>
      <w:r w:rsidR="002550B4" w:rsidRPr="00F767BD">
        <w:rPr>
          <w:rFonts w:ascii="Arial" w:hAnsi="Arial" w:cs="Arial"/>
          <w:color w:val="000000" w:themeColor="text1"/>
        </w:rPr>
        <w:t>eucladophoran</w:t>
      </w:r>
      <w:proofErr w:type="spellEnd"/>
      <w:r w:rsidR="002550B4" w:rsidRPr="00F767BD">
        <w:rPr>
          <w:rFonts w:ascii="Arial" w:hAnsi="Arial" w:cs="Arial"/>
          <w:color w:val="000000" w:themeColor="text1"/>
        </w:rPr>
        <w:t xml:space="preserve"> physonects</w:t>
      </w:r>
      <w:ins w:id="155" w:author="Author">
        <w:r w:rsidR="00771164">
          <w:rPr>
            <w:rFonts w:ascii="Arial" w:hAnsi="Arial" w:cs="Arial"/>
            <w:color w:val="000000" w:themeColor="text1"/>
          </w:rPr>
          <w:t xml:space="preserve"> (except </w:t>
        </w:r>
        <w:r w:rsidR="00771164" w:rsidRPr="00CA6594">
          <w:rPr>
            <w:rFonts w:ascii="Arial" w:hAnsi="Arial" w:cs="Arial"/>
            <w:i/>
            <w:iCs/>
            <w:color w:val="000000" w:themeColor="text1"/>
            <w:rPrChange w:id="156" w:author="Author">
              <w:rPr>
                <w:rFonts w:ascii="Arial" w:hAnsi="Arial" w:cs="Arial"/>
                <w:color w:val="000000" w:themeColor="text1"/>
              </w:rPr>
            </w:rPrChange>
          </w:rPr>
          <w:t>Agalma</w:t>
        </w:r>
        <w:r w:rsidR="006C7F56">
          <w:rPr>
            <w:rFonts w:ascii="Arial" w:hAnsi="Arial" w:cs="Arial"/>
            <w:i/>
            <w:iCs/>
            <w:color w:val="000000" w:themeColor="text1"/>
          </w:rPr>
          <w:t xml:space="preserve"> </w:t>
        </w:r>
        <w:r w:rsidR="006C7F56" w:rsidRPr="00CA6594">
          <w:rPr>
            <w:rFonts w:ascii="Arial" w:hAnsi="Arial" w:cs="Arial"/>
            <w:color w:val="000000" w:themeColor="text1"/>
            <w:rPrChange w:id="157" w:author="Author">
              <w:rPr>
                <w:rFonts w:ascii="Arial" w:hAnsi="Arial" w:cs="Arial"/>
                <w:i/>
                <w:iCs/>
                <w:color w:val="000000" w:themeColor="text1"/>
              </w:rPr>
            </w:rPrChange>
          </w:rPr>
          <w:t>&amp;</w:t>
        </w:r>
        <w:r w:rsidR="006C7F56">
          <w:rPr>
            <w:rFonts w:ascii="Arial" w:hAnsi="Arial" w:cs="Arial"/>
            <w:i/>
            <w:iCs/>
            <w:color w:val="000000" w:themeColor="text1"/>
          </w:rPr>
          <w:t xml:space="preserve"> </w:t>
        </w:r>
        <w:proofErr w:type="spellStart"/>
        <w:r w:rsidR="006C7F56">
          <w:rPr>
            <w:rFonts w:ascii="Arial" w:hAnsi="Arial" w:cs="Arial"/>
            <w:i/>
            <w:iCs/>
            <w:color w:val="000000" w:themeColor="text1"/>
          </w:rPr>
          <w:t>Athorybia</w:t>
        </w:r>
        <w:proofErr w:type="spellEnd"/>
        <w:r w:rsidR="00771164">
          <w:rPr>
            <w:rFonts w:ascii="Arial" w:hAnsi="Arial" w:cs="Arial"/>
            <w:color w:val="000000" w:themeColor="text1"/>
          </w:rPr>
          <w:t xml:space="preserve"> spp.)</w:t>
        </w:r>
      </w:ins>
      <w:r w:rsidR="002550B4" w:rsidRPr="00F767BD">
        <w:rPr>
          <w:rFonts w:ascii="Arial" w:hAnsi="Arial" w:cs="Arial"/>
          <w:color w:val="000000" w:themeColor="text1"/>
        </w:rPr>
        <w:t xml:space="preserve">, and </w:t>
      </w:r>
      <w:proofErr w:type="spellStart"/>
      <w:r w:rsidR="002550B4" w:rsidRPr="00F767BD">
        <w:rPr>
          <w:rFonts w:ascii="Arial" w:hAnsi="Arial" w:cs="Arial"/>
          <w:color w:val="000000" w:themeColor="text1"/>
        </w:rPr>
        <w:t>microbasic</w:t>
      </w:r>
      <w:proofErr w:type="spellEnd"/>
      <w:r w:rsidR="002550B4" w:rsidRPr="00F767BD">
        <w:rPr>
          <w:rFonts w:ascii="Arial" w:hAnsi="Arial" w:cs="Arial"/>
          <w:color w:val="000000" w:themeColor="text1"/>
        </w:rPr>
        <w:t xml:space="preserve"> mastigophores in calycophorans</w:t>
      </w:r>
      <w:ins w:id="158" w:author="Author">
        <w:r w:rsidR="00771164">
          <w:rPr>
            <w:rFonts w:ascii="Arial" w:hAnsi="Arial" w:cs="Arial"/>
            <w:color w:val="000000" w:themeColor="text1"/>
          </w:rPr>
          <w:t xml:space="preserve"> and</w:t>
        </w:r>
        <w:r w:rsidR="00ED1F1F">
          <w:rPr>
            <w:rFonts w:ascii="Arial" w:hAnsi="Arial" w:cs="Arial"/>
            <w:color w:val="000000" w:themeColor="text1"/>
          </w:rPr>
          <w:t xml:space="preserve"> in</w:t>
        </w:r>
        <w:r w:rsidR="00771164">
          <w:rPr>
            <w:rFonts w:ascii="Arial" w:hAnsi="Arial" w:cs="Arial"/>
            <w:color w:val="000000" w:themeColor="text1"/>
          </w:rPr>
          <w:t xml:space="preserve"> </w:t>
        </w:r>
        <w:r w:rsidR="00ED1F1F">
          <w:rPr>
            <w:rFonts w:ascii="Arial" w:hAnsi="Arial" w:cs="Arial"/>
            <w:color w:val="000000" w:themeColor="text1"/>
          </w:rPr>
          <w:t xml:space="preserve">the </w:t>
        </w:r>
        <w:r w:rsidR="00771164" w:rsidRPr="00CA6594">
          <w:rPr>
            <w:rFonts w:ascii="Arial" w:hAnsi="Arial" w:cs="Arial"/>
            <w:i/>
            <w:iCs/>
            <w:color w:val="000000" w:themeColor="text1"/>
            <w:rPrChange w:id="159" w:author="Author">
              <w:rPr>
                <w:rFonts w:ascii="Arial" w:hAnsi="Arial" w:cs="Arial"/>
                <w:color w:val="000000" w:themeColor="text1"/>
              </w:rPr>
            </w:rPrChange>
          </w:rPr>
          <w:t>Agalma</w:t>
        </w:r>
        <w:r w:rsidR="00ED1F1F">
          <w:rPr>
            <w:rFonts w:ascii="Arial" w:hAnsi="Arial" w:cs="Arial"/>
            <w:i/>
            <w:iCs/>
            <w:color w:val="000000" w:themeColor="text1"/>
          </w:rPr>
          <w:t>-</w:t>
        </w:r>
        <w:proofErr w:type="spellStart"/>
        <w:r w:rsidR="00ED1F1F">
          <w:rPr>
            <w:rFonts w:ascii="Arial" w:hAnsi="Arial" w:cs="Arial"/>
            <w:i/>
            <w:iCs/>
            <w:color w:val="000000" w:themeColor="text1"/>
          </w:rPr>
          <w:t>Athorybia</w:t>
        </w:r>
        <w:proofErr w:type="spellEnd"/>
        <w:r w:rsidR="00ED1F1F">
          <w:rPr>
            <w:rFonts w:ascii="Arial" w:hAnsi="Arial" w:cs="Arial"/>
            <w:i/>
            <w:iCs/>
            <w:color w:val="000000" w:themeColor="text1"/>
          </w:rPr>
          <w:t xml:space="preserve"> </w:t>
        </w:r>
        <w:r w:rsidR="00ED1F1F" w:rsidRPr="00CA6594">
          <w:rPr>
            <w:rFonts w:ascii="Arial" w:hAnsi="Arial" w:cs="Arial"/>
            <w:color w:val="000000" w:themeColor="text1"/>
            <w:rPrChange w:id="160" w:author="Author">
              <w:rPr>
                <w:rFonts w:ascii="Arial" w:hAnsi="Arial" w:cs="Arial"/>
                <w:i/>
                <w:iCs/>
                <w:color w:val="000000" w:themeColor="text1"/>
              </w:rPr>
            </w:rPrChange>
          </w:rPr>
          <w:t>clade</w:t>
        </w:r>
      </w:ins>
      <w:r w:rsidR="002550B4" w:rsidRPr="00F767BD">
        <w:rPr>
          <w:rFonts w:ascii="Arial" w:hAnsi="Arial" w:cs="Arial"/>
          <w:color w:val="000000" w:themeColor="text1"/>
        </w:rPr>
        <w:t xml:space="preserve">. The four nematocyst types unique to siphonophores appear in two events in the phylogeny (Fig. </w:t>
      </w:r>
      <w:r w:rsidR="007E3153">
        <w:rPr>
          <w:rFonts w:ascii="Arial" w:hAnsi="Arial" w:cs="Arial"/>
          <w:color w:val="000000" w:themeColor="text1"/>
        </w:rPr>
        <w:t>4</w:t>
      </w:r>
      <w:r w:rsidR="002550B4" w:rsidRPr="00F767BD">
        <w:rPr>
          <w:rFonts w:ascii="Arial" w:hAnsi="Arial" w:cs="Arial"/>
          <w:color w:val="000000" w:themeColor="text1"/>
        </w:rPr>
        <w:t xml:space="preserve">): </w:t>
      </w:r>
      <w:proofErr w:type="spellStart"/>
      <w:r w:rsidR="002550B4" w:rsidRPr="00F767BD">
        <w:rPr>
          <w:rFonts w:ascii="Arial" w:hAnsi="Arial" w:cs="Arial"/>
          <w:color w:val="000000" w:themeColor="text1"/>
        </w:rPr>
        <w:t>birhopaloids</w:t>
      </w:r>
      <w:proofErr w:type="spellEnd"/>
      <w:r w:rsidR="002550B4" w:rsidRPr="00F767BD">
        <w:rPr>
          <w:rFonts w:ascii="Arial" w:hAnsi="Arial" w:cs="Arial"/>
          <w:color w:val="000000" w:themeColor="text1"/>
        </w:rPr>
        <w:t xml:space="preserve"> arose in the </w:t>
      </w:r>
      <w:del w:id="161" w:author="Author">
        <w:r w:rsidR="002550B4" w:rsidRPr="00F767BD" w:rsidDel="00771164">
          <w:rPr>
            <w:rFonts w:ascii="Arial" w:hAnsi="Arial" w:cs="Arial"/>
            <w:color w:val="000000" w:themeColor="text1"/>
          </w:rPr>
          <w:delText>stem</w:delText>
        </w:r>
      </w:del>
      <w:ins w:id="162" w:author="Author">
        <w:r w:rsidR="00771164">
          <w:rPr>
            <w:rFonts w:ascii="Arial" w:hAnsi="Arial" w:cs="Arial"/>
            <w:color w:val="000000" w:themeColor="text1"/>
          </w:rPr>
          <w:t>lineage leading</w:t>
        </w:r>
      </w:ins>
      <w:r w:rsidR="002550B4" w:rsidRPr="00F767BD">
        <w:rPr>
          <w:rFonts w:ascii="Arial" w:hAnsi="Arial" w:cs="Arial"/>
          <w:color w:val="000000" w:themeColor="text1"/>
        </w:rPr>
        <w:t xml:space="preserve"> to </w:t>
      </w:r>
      <w:proofErr w:type="spellStart"/>
      <w:r w:rsidR="002550B4" w:rsidRPr="00F767BD">
        <w:rPr>
          <w:rFonts w:ascii="Arial" w:hAnsi="Arial" w:cs="Arial"/>
          <w:i/>
          <w:color w:val="000000" w:themeColor="text1"/>
        </w:rPr>
        <w:t>Apolemia</w:t>
      </w:r>
      <w:proofErr w:type="spellEnd"/>
      <w:ins w:id="163" w:author="Author">
        <w:r w:rsidR="0029777C">
          <w:rPr>
            <w:rFonts w:ascii="Arial" w:hAnsi="Arial" w:cs="Arial"/>
            <w:i/>
            <w:color w:val="000000" w:themeColor="text1"/>
          </w:rPr>
          <w:t xml:space="preserve"> </w:t>
        </w:r>
        <w:r w:rsidR="0029777C">
          <w:rPr>
            <w:rFonts w:ascii="Arial" w:hAnsi="Arial" w:cs="Arial"/>
            <w:iCs/>
            <w:color w:val="000000" w:themeColor="text1"/>
          </w:rPr>
          <w:t>(Fig. 4, branch 11)</w:t>
        </w:r>
      </w:ins>
      <w:r w:rsidR="002550B4" w:rsidRPr="00F767BD">
        <w:rPr>
          <w:rFonts w:ascii="Arial" w:hAnsi="Arial" w:cs="Arial"/>
          <w:color w:val="000000" w:themeColor="text1"/>
        </w:rPr>
        <w:t xml:space="preserve">, while rhopalonemes (acrophore and </w:t>
      </w:r>
      <w:proofErr w:type="spellStart"/>
      <w:r w:rsidR="002550B4" w:rsidRPr="00F767BD">
        <w:rPr>
          <w:rFonts w:ascii="Arial" w:hAnsi="Arial" w:cs="Arial"/>
          <w:color w:val="000000" w:themeColor="text1"/>
        </w:rPr>
        <w:t>anacrophore</w:t>
      </w:r>
      <w:proofErr w:type="spellEnd"/>
      <w:r w:rsidR="002550B4" w:rsidRPr="00F767BD">
        <w:rPr>
          <w:rFonts w:ascii="Arial" w:hAnsi="Arial" w:cs="Arial"/>
          <w:color w:val="000000" w:themeColor="text1"/>
        </w:rPr>
        <w:t>) and</w:t>
      </w:r>
      <w:ins w:id="164" w:author="Author">
        <w:r w:rsidR="00210CCD">
          <w:rPr>
            <w:rFonts w:ascii="Arial" w:hAnsi="Arial" w:cs="Arial"/>
            <w:color w:val="000000" w:themeColor="text1"/>
          </w:rPr>
          <w:t xml:space="preserve"> elongated</w:t>
        </w:r>
      </w:ins>
      <w:r w:rsidR="002550B4" w:rsidRPr="00F767BD">
        <w:rPr>
          <w:rFonts w:ascii="Arial" w:hAnsi="Arial" w:cs="Arial"/>
          <w:color w:val="000000" w:themeColor="text1"/>
        </w:rPr>
        <w:t xml:space="preserve"> </w:t>
      </w:r>
      <w:proofErr w:type="spellStart"/>
      <w:r w:rsidR="002550B4" w:rsidRPr="00F767BD">
        <w:rPr>
          <w:rFonts w:ascii="Arial" w:hAnsi="Arial" w:cs="Arial"/>
          <w:color w:val="000000" w:themeColor="text1"/>
        </w:rPr>
        <w:t>homotrichous</w:t>
      </w:r>
      <w:proofErr w:type="spellEnd"/>
      <w:r w:rsidR="002550B4" w:rsidRPr="00F767BD">
        <w:rPr>
          <w:rFonts w:ascii="Arial" w:hAnsi="Arial" w:cs="Arial"/>
          <w:color w:val="000000" w:themeColor="text1"/>
        </w:rPr>
        <w:t xml:space="preserve"> </w:t>
      </w:r>
      <w:proofErr w:type="spellStart"/>
      <w:r w:rsidR="002550B4" w:rsidRPr="00F767BD">
        <w:rPr>
          <w:rFonts w:ascii="Arial" w:hAnsi="Arial" w:cs="Arial"/>
          <w:color w:val="000000" w:themeColor="text1"/>
        </w:rPr>
        <w:t>anisorhizas</w:t>
      </w:r>
      <w:proofErr w:type="spellEnd"/>
      <w:r w:rsidR="002550B4" w:rsidRPr="00F767BD">
        <w:rPr>
          <w:rFonts w:ascii="Arial" w:hAnsi="Arial" w:cs="Arial"/>
          <w:color w:val="000000" w:themeColor="text1"/>
        </w:rPr>
        <w:t xml:space="preserve"> arose in the </w:t>
      </w:r>
      <w:del w:id="165" w:author="Author">
        <w:r w:rsidR="002550B4" w:rsidRPr="00F767BD" w:rsidDel="00771164">
          <w:rPr>
            <w:rFonts w:ascii="Arial" w:hAnsi="Arial" w:cs="Arial"/>
            <w:color w:val="000000" w:themeColor="text1"/>
          </w:rPr>
          <w:delText>stem</w:delText>
        </w:r>
      </w:del>
      <w:ins w:id="166" w:author="Author">
        <w:r w:rsidR="00771164">
          <w:rPr>
            <w:rFonts w:ascii="Arial" w:hAnsi="Arial" w:cs="Arial"/>
            <w:color w:val="000000" w:themeColor="text1"/>
          </w:rPr>
          <w:t>lineage leading</w:t>
        </w:r>
      </w:ins>
      <w:r w:rsidR="002550B4" w:rsidRPr="00F767BD">
        <w:rPr>
          <w:rFonts w:ascii="Arial" w:hAnsi="Arial" w:cs="Arial"/>
          <w:color w:val="000000" w:themeColor="text1"/>
        </w:rPr>
        <w:t xml:space="preserve"> to </w:t>
      </w:r>
      <w:proofErr w:type="spellStart"/>
      <w:r w:rsidR="002550B4" w:rsidRPr="00F767BD">
        <w:rPr>
          <w:rFonts w:ascii="Arial" w:hAnsi="Arial" w:cs="Arial"/>
          <w:color w:val="000000" w:themeColor="text1"/>
        </w:rPr>
        <w:t>Tendiculophora</w:t>
      </w:r>
      <w:proofErr w:type="spellEnd"/>
      <w:ins w:id="167" w:author="Author">
        <w:r w:rsidR="0029777C">
          <w:rPr>
            <w:rFonts w:ascii="Arial" w:hAnsi="Arial" w:cs="Arial"/>
            <w:color w:val="000000" w:themeColor="text1"/>
          </w:rPr>
          <w:t xml:space="preserve"> (Fig. 4, branch 3)</w:t>
        </w:r>
      </w:ins>
      <w:r w:rsidR="002550B4" w:rsidRPr="00F767BD">
        <w:rPr>
          <w:rFonts w:ascii="Arial" w:hAnsi="Arial" w:cs="Arial"/>
          <w:color w:val="000000" w:themeColor="text1"/>
        </w:rPr>
        <w:t>.</w:t>
      </w:r>
    </w:p>
    <w:p w14:paraId="56149E59" w14:textId="5EC6074A" w:rsidR="00BA281E" w:rsidRPr="00F767BD" w:rsidDel="00AD4908" w:rsidRDefault="002550B4" w:rsidP="003B2BD2">
      <w:pPr>
        <w:pStyle w:val="BodyText"/>
        <w:ind w:firstLine="720"/>
        <w:jc w:val="both"/>
        <w:rPr>
          <w:del w:id="168" w:author="Author"/>
          <w:rFonts w:ascii="Arial" w:hAnsi="Arial" w:cs="Arial"/>
          <w:color w:val="000000" w:themeColor="text1"/>
        </w:rPr>
      </w:pPr>
      <w:r w:rsidRPr="00F767BD">
        <w:rPr>
          <w:rFonts w:ascii="Arial" w:hAnsi="Arial" w:cs="Arial"/>
          <w:color w:val="000000" w:themeColor="text1"/>
        </w:rPr>
        <w:t xml:space="preserve">Nematocyst type gain and loss is also associated with prey capture functions. For example, the loss of desmonemes and rhopalonemes in piscivorous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retaining solely the penetrant (and venom injecting) </w:t>
      </w:r>
      <w:proofErr w:type="spellStart"/>
      <w:r w:rsidRPr="00F767BD">
        <w:rPr>
          <w:rFonts w:ascii="Arial" w:hAnsi="Arial" w:cs="Arial"/>
          <w:color w:val="000000" w:themeColor="text1"/>
        </w:rPr>
        <w:t>aniso</w:t>
      </w:r>
      <w:ins w:id="169" w:author="Author">
        <w:r w:rsidR="00166302">
          <w:rPr>
            <w:rFonts w:ascii="Arial" w:hAnsi="Arial" w:cs="Arial"/>
            <w:color w:val="000000" w:themeColor="text1"/>
          </w:rPr>
          <w:t>r</w:t>
        </w:r>
      </w:ins>
      <w:del w:id="170" w:author="Author">
        <w:r w:rsidRPr="00F767BD" w:rsidDel="00166302">
          <w:rPr>
            <w:rFonts w:ascii="Arial" w:hAnsi="Arial" w:cs="Arial"/>
            <w:color w:val="000000" w:themeColor="text1"/>
          </w:rPr>
          <w:delText>t</w:delText>
        </w:r>
      </w:del>
      <w:r w:rsidRPr="00F767BD">
        <w:rPr>
          <w:rFonts w:ascii="Arial" w:hAnsi="Arial" w:cs="Arial"/>
          <w:color w:val="000000" w:themeColor="text1"/>
        </w:rPr>
        <w:t>hizas</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stenoteles</w:t>
      </w:r>
      <w:proofErr w:type="spellEnd"/>
      <w:r w:rsidRPr="00F767BD">
        <w:rPr>
          <w:rFonts w:ascii="Arial" w:hAnsi="Arial" w:cs="Arial"/>
          <w:color w:val="000000" w:themeColor="text1"/>
        </w:rPr>
        <w:t xml:space="preserve"> (two size classes) is reminiscent of the two size classes of penetrant isorhizas in the fish-specialist cystonects. Moreover, with the gain of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desmonemes, and rhopalonemes, the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gained versatility in entangling and adhesive functions of the cnidoband and terminal filament, which may have allowed their feeding niches to diversify. Part of the effectiveness of </w:t>
      </w:r>
      <w:proofErr w:type="spellStart"/>
      <w:r w:rsidRPr="00F767BD">
        <w:rPr>
          <w:rFonts w:ascii="Arial" w:hAnsi="Arial" w:cs="Arial"/>
          <w:color w:val="000000" w:themeColor="text1"/>
        </w:rPr>
        <w:t>calycophoran</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cnidobands</w:t>
      </w:r>
      <w:proofErr w:type="spellEnd"/>
      <w:r w:rsidRPr="00F767BD">
        <w:rPr>
          <w:rFonts w:ascii="Arial" w:hAnsi="Arial" w:cs="Arial"/>
          <w:color w:val="000000" w:themeColor="text1"/>
        </w:rPr>
        <w:t xml:space="preserve"> at entangling crustaceans may be attributed to the </w:t>
      </w:r>
      <w:proofErr w:type="spellStart"/>
      <w:r w:rsidRPr="00F767BD">
        <w:rPr>
          <w:rFonts w:ascii="Arial" w:hAnsi="Arial" w:cs="Arial"/>
          <w:color w:val="000000" w:themeColor="text1"/>
        </w:rPr>
        <w:t>subspecialization</w:t>
      </w:r>
      <w:proofErr w:type="spellEnd"/>
      <w:r w:rsidRPr="00F767BD">
        <w:rPr>
          <w:rFonts w:ascii="Arial" w:hAnsi="Arial" w:cs="Arial"/>
          <w:color w:val="000000" w:themeColor="text1"/>
        </w:rPr>
        <w:t xml:space="preserve"> of their heteronemes. These shifted from the ancestral </w:t>
      </w:r>
      <w:del w:id="171" w:author="Author">
        <w:r w:rsidRPr="00F767BD" w:rsidDel="00417F15">
          <w:rPr>
            <w:rFonts w:ascii="Arial" w:hAnsi="Arial" w:cs="Arial"/>
            <w:color w:val="000000" w:themeColor="text1"/>
          </w:rPr>
          <w:delText xml:space="preserve">penetrating </w:delText>
        </w:r>
      </w:del>
      <w:proofErr w:type="spellStart"/>
      <w:r w:rsidRPr="00F767BD">
        <w:rPr>
          <w:rFonts w:ascii="Arial" w:hAnsi="Arial" w:cs="Arial"/>
          <w:color w:val="000000" w:themeColor="text1"/>
        </w:rPr>
        <w:t>stenotele</w:t>
      </w:r>
      <w:proofErr w:type="spellEnd"/>
      <w:r w:rsidRPr="00F767BD">
        <w:rPr>
          <w:rFonts w:ascii="Arial" w:hAnsi="Arial" w:cs="Arial"/>
          <w:color w:val="000000" w:themeColor="text1"/>
        </w:rPr>
        <w:t xml:space="preserve"> to the </w:t>
      </w:r>
      <w:proofErr w:type="spellStart"/>
      <w:r w:rsidRPr="00F767BD">
        <w:rPr>
          <w:rFonts w:ascii="Arial" w:hAnsi="Arial" w:cs="Arial"/>
          <w:color w:val="000000" w:themeColor="text1"/>
        </w:rPr>
        <w:t>microbasic</w:t>
      </w:r>
      <w:proofErr w:type="spellEnd"/>
      <w:r w:rsidRPr="00F767BD">
        <w:rPr>
          <w:rFonts w:ascii="Arial" w:hAnsi="Arial" w:cs="Arial"/>
          <w:color w:val="000000" w:themeColor="text1"/>
        </w:rPr>
        <w:t xml:space="preserve"> mastigophore (or </w:t>
      </w:r>
      <w:proofErr w:type="spellStart"/>
      <w:r w:rsidRPr="00F767BD">
        <w:rPr>
          <w:rFonts w:ascii="Arial" w:hAnsi="Arial" w:cs="Arial"/>
          <w:color w:val="000000" w:themeColor="text1"/>
        </w:rPr>
        <w:t>eurytele</w:t>
      </w:r>
      <w:proofErr w:type="spellEnd"/>
      <w:r w:rsidRPr="00F767BD">
        <w:rPr>
          <w:rFonts w:ascii="Arial" w:hAnsi="Arial" w:cs="Arial"/>
          <w:color w:val="000000" w:themeColor="text1"/>
        </w:rPr>
        <w:t xml:space="preserve"> in some species) with a </w:t>
      </w:r>
      <w:proofErr w:type="gramStart"/>
      <w:r w:rsidRPr="00F767BD">
        <w:rPr>
          <w:rFonts w:ascii="Arial" w:hAnsi="Arial" w:cs="Arial"/>
          <w:color w:val="000000" w:themeColor="text1"/>
        </w:rPr>
        <w:t>long barbed</w:t>
      </w:r>
      <w:proofErr w:type="gramEnd"/>
      <w:r w:rsidRPr="00F767BD">
        <w:rPr>
          <w:rFonts w:ascii="Arial" w:hAnsi="Arial" w:cs="Arial"/>
          <w:color w:val="000000" w:themeColor="text1"/>
        </w:rPr>
        <w:t xml:space="preserve"> shaft armed with many long spines. This heteroneme subtype could be better at interlocking with</w:t>
      </w:r>
      <w:ins w:id="172" w:author="Author">
        <w:r w:rsidR="00417F15">
          <w:rPr>
            <w:rFonts w:ascii="Arial" w:hAnsi="Arial" w:cs="Arial"/>
            <w:color w:val="000000" w:themeColor="text1"/>
          </w:rPr>
          <w:t xml:space="preserve"> and adhering to</w:t>
        </w:r>
      </w:ins>
      <w:r w:rsidRPr="00F767BD">
        <w:rPr>
          <w:rFonts w:ascii="Arial" w:hAnsi="Arial" w:cs="Arial"/>
          <w:color w:val="000000" w:themeColor="text1"/>
        </w:rPr>
        <w:t xml:space="preserve"> the setae of crustacean legs and antennae.</w:t>
      </w:r>
      <w:ins w:id="173" w:author="Author">
        <w:r w:rsidR="00AD4908">
          <w:rPr>
            <w:rFonts w:ascii="Arial" w:hAnsi="Arial" w:cs="Arial"/>
            <w:color w:val="000000" w:themeColor="text1"/>
          </w:rPr>
          <w:t xml:space="preserve"> </w:t>
        </w:r>
      </w:ins>
    </w:p>
    <w:p w14:paraId="700BA89A" w14:textId="2F076272" w:rsidR="00BA281E" w:rsidRPr="00F767BD" w:rsidRDefault="002550B4" w:rsidP="0029777C">
      <w:pPr>
        <w:pStyle w:val="BodyText"/>
        <w:ind w:firstLine="720"/>
        <w:jc w:val="both"/>
        <w:rPr>
          <w:rFonts w:ascii="Arial" w:hAnsi="Arial" w:cs="Arial"/>
          <w:color w:val="000000" w:themeColor="text1"/>
        </w:rPr>
      </w:pPr>
      <w:r w:rsidRPr="00F767BD">
        <w:rPr>
          <w:rFonts w:ascii="Arial" w:hAnsi="Arial" w:cs="Arial"/>
          <w:color w:val="000000" w:themeColor="text1"/>
        </w:rPr>
        <w:t xml:space="preserve">In those species that have a functional terminal filament, the desmonemes and rhopalonemes play a fundamental role in the first stages of adhesion of the prey. In many species, the tugs of the struggling prey on the terminal filament trigger the cnidoband discharge (Mackie et al. 1987 and pers. obs.). The adhesive terminal filament has been lost several times in the </w:t>
      </w:r>
      <w:proofErr w:type="spellStart"/>
      <w:r w:rsidRPr="00F767BD">
        <w:rPr>
          <w:rFonts w:ascii="Arial" w:hAnsi="Arial" w:cs="Arial"/>
          <w:color w:val="000000" w:themeColor="text1"/>
        </w:rPr>
        <w:t>Euphysonectae</w:t>
      </w:r>
      <w:proofErr w:type="spellEnd"/>
      <w:r w:rsidRPr="00F767BD">
        <w:rPr>
          <w:rFonts w:ascii="Arial" w:hAnsi="Arial" w:cs="Arial"/>
          <w:color w:val="000000" w:themeColor="text1"/>
        </w:rPr>
        <w:t xml:space="preserve">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w:t>
      </w:r>
      <w:proofErr w:type="spellStart"/>
      <w:r w:rsidRPr="00F767BD">
        <w:rPr>
          <w:rFonts w:ascii="Arial" w:hAnsi="Arial" w:cs="Arial"/>
          <w:i/>
          <w:color w:val="000000" w:themeColor="text1"/>
        </w:rPr>
        <w:t>Lychnagalma</w:t>
      </w:r>
      <w:proofErr w:type="spellEnd"/>
      <w:ins w:id="174" w:author="Author">
        <w:r w:rsidR="005A1EC6">
          <w:rPr>
            <w:rFonts w:ascii="Arial" w:hAnsi="Arial" w:cs="Arial"/>
            <w:color w:val="000000" w:themeColor="text1"/>
          </w:rPr>
          <w:t xml:space="preserve">, </w:t>
        </w:r>
      </w:ins>
      <w:del w:id="175" w:author="Author">
        <w:r w:rsidRPr="00F767BD" w:rsidDel="005A1EC6">
          <w:rPr>
            <w:rFonts w:ascii="Arial" w:hAnsi="Arial" w:cs="Arial"/>
            <w:color w:val="000000" w:themeColor="text1"/>
          </w:rPr>
          <w:delText>-</w:delText>
        </w:r>
      </w:del>
      <w:proofErr w:type="spellStart"/>
      <w:r w:rsidRPr="00F767BD">
        <w:rPr>
          <w:rFonts w:ascii="Arial" w:hAnsi="Arial" w:cs="Arial"/>
          <w:i/>
          <w:color w:val="000000" w:themeColor="text1"/>
        </w:rPr>
        <w:t>Physophora</w:t>
      </w:r>
      <w:proofErr w:type="spellEnd"/>
      <w:r w:rsidRPr="00F767BD">
        <w:rPr>
          <w:rFonts w:ascii="Arial" w:hAnsi="Arial" w:cs="Arial"/>
          <w:color w:val="000000" w:themeColor="text1"/>
        </w:rPr>
        <w:t xml:space="preserve">,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and some species of </w:t>
      </w:r>
      <w:proofErr w:type="spellStart"/>
      <w:r w:rsidRPr="00F767BD">
        <w:rPr>
          <w:rFonts w:ascii="Arial" w:hAnsi="Arial" w:cs="Arial"/>
          <w:i/>
          <w:color w:val="000000" w:themeColor="text1"/>
        </w:rPr>
        <w:t>Cordagalma</w:t>
      </w:r>
      <w:proofErr w:type="spellEnd"/>
      <w:r w:rsidRPr="00F767BD">
        <w:rPr>
          <w:rFonts w:ascii="Arial" w:hAnsi="Arial" w:cs="Arial"/>
          <w:color w:val="000000" w:themeColor="text1"/>
        </w:rPr>
        <w:t>). In these species, we hypothesize that a different trigger mechanism is at play, possibly involving the prey actively biting or grasping the tentillum or lure.</w:t>
      </w:r>
    </w:p>
    <w:p w14:paraId="30922BF1" w14:textId="21F5B907" w:rsidR="00F363FA" w:rsidRDefault="002550B4" w:rsidP="003B2BD2">
      <w:pPr>
        <w:pStyle w:val="BodyText"/>
        <w:ind w:firstLine="720"/>
        <w:jc w:val="both"/>
        <w:rPr>
          <w:ins w:id="176" w:author="Author"/>
          <w:rFonts w:ascii="Arial" w:hAnsi="Arial" w:cs="Arial"/>
          <w:color w:val="000000" w:themeColor="text1"/>
        </w:rPr>
      </w:pPr>
      <w:r w:rsidRPr="00F767BD">
        <w:rPr>
          <w:rFonts w:ascii="Arial" w:hAnsi="Arial" w:cs="Arial"/>
          <w:color w:val="000000" w:themeColor="text1"/>
        </w:rPr>
        <w:t>The clades defined in Damian-Serrano et al. (202</w:t>
      </w:r>
      <w:ins w:id="177" w:author="Author">
        <w:r w:rsidR="00316313">
          <w:rPr>
            <w:rFonts w:ascii="Arial" w:hAnsi="Arial" w:cs="Arial"/>
            <w:color w:val="000000" w:themeColor="text1"/>
          </w:rPr>
          <w:t>1</w:t>
        </w:r>
      </w:ins>
      <w:del w:id="178" w:author="Author">
        <w:r w:rsidRPr="00F767BD" w:rsidDel="00316313">
          <w:rPr>
            <w:rFonts w:ascii="Arial" w:hAnsi="Arial" w:cs="Arial"/>
            <w:color w:val="000000" w:themeColor="text1"/>
          </w:rPr>
          <w:delText>0</w:delText>
        </w:r>
      </w:del>
      <w:r w:rsidRPr="00F767BD">
        <w:rPr>
          <w:rFonts w:ascii="Arial" w:hAnsi="Arial" w:cs="Arial"/>
          <w:color w:val="000000" w:themeColor="text1"/>
        </w:rPr>
        <w:t xml:space="preserve">) are characterized by unique evolutionary innovations in their tentilla. The clade Eucladophora (containing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Euphysonectae</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Calycophorae</w:t>
      </w:r>
      <w:proofErr w:type="spellEnd"/>
      <w:r w:rsidRPr="00F767BD">
        <w:rPr>
          <w:rFonts w:ascii="Arial" w:hAnsi="Arial" w:cs="Arial"/>
          <w:color w:val="000000" w:themeColor="text1"/>
        </w:rPr>
        <w:t xml:space="preserve">) encompasses all of the extant </w:t>
      </w:r>
      <w:ins w:id="179" w:author="Author">
        <w:r w:rsidR="00026BDD">
          <w:rPr>
            <w:rFonts w:ascii="Arial" w:hAnsi="Arial" w:cs="Arial"/>
            <w:color w:val="000000" w:themeColor="text1"/>
          </w:rPr>
          <w:t>s</w:t>
        </w:r>
      </w:ins>
      <w:del w:id="180" w:author="Author">
        <w:r w:rsidRPr="00F767BD" w:rsidDel="00026BDD">
          <w:rPr>
            <w:rFonts w:ascii="Arial" w:hAnsi="Arial" w:cs="Arial"/>
            <w:color w:val="000000" w:themeColor="text1"/>
          </w:rPr>
          <w:delText>S</w:delText>
        </w:r>
      </w:del>
      <w:r w:rsidRPr="00F767BD">
        <w:rPr>
          <w:rFonts w:ascii="Arial" w:hAnsi="Arial" w:cs="Arial"/>
          <w:color w:val="000000" w:themeColor="text1"/>
        </w:rPr>
        <w:t xml:space="preserve">iphonophore species (178 of 186) except Cystonects and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Innovations that arose along the </w:t>
      </w:r>
      <w:del w:id="181" w:author="Author">
        <w:r w:rsidRPr="00F767BD" w:rsidDel="00771164">
          <w:rPr>
            <w:rFonts w:ascii="Arial" w:hAnsi="Arial" w:cs="Arial"/>
            <w:color w:val="000000" w:themeColor="text1"/>
          </w:rPr>
          <w:delText xml:space="preserve">stem </w:delText>
        </w:r>
      </w:del>
      <w:ins w:id="182" w:author="Author">
        <w:r w:rsidR="00771164">
          <w:rPr>
            <w:rFonts w:ascii="Arial" w:hAnsi="Arial" w:cs="Arial"/>
            <w:color w:val="000000" w:themeColor="text1"/>
          </w:rPr>
          <w:t>lineage</w:t>
        </w:r>
        <w:r w:rsidR="00771164" w:rsidRPr="00F767BD">
          <w:rPr>
            <w:rFonts w:ascii="Arial" w:hAnsi="Arial" w:cs="Arial"/>
            <w:color w:val="000000" w:themeColor="text1"/>
          </w:rPr>
          <w:t xml:space="preserve"> </w:t>
        </w:r>
        <w:r w:rsidR="00771164">
          <w:rPr>
            <w:rFonts w:ascii="Arial" w:hAnsi="Arial" w:cs="Arial"/>
            <w:color w:val="000000" w:themeColor="text1"/>
          </w:rPr>
          <w:t>leading to</w:t>
        </w:r>
      </w:ins>
      <w:del w:id="183" w:author="Author">
        <w:r w:rsidRPr="00F767BD" w:rsidDel="00771164">
          <w:rPr>
            <w:rFonts w:ascii="Arial" w:hAnsi="Arial" w:cs="Arial"/>
            <w:color w:val="000000" w:themeColor="text1"/>
          </w:rPr>
          <w:delText>of</w:delText>
        </w:r>
      </w:del>
      <w:r w:rsidRPr="00F767BD">
        <w:rPr>
          <w:rFonts w:ascii="Arial" w:hAnsi="Arial" w:cs="Arial"/>
          <w:color w:val="000000" w:themeColor="text1"/>
        </w:rPr>
        <w:t xml:space="preserve"> this group</w:t>
      </w:r>
      <w:ins w:id="184" w:author="Author">
        <w:r w:rsidR="00AD4908">
          <w:rPr>
            <w:rFonts w:ascii="Arial" w:hAnsi="Arial" w:cs="Arial"/>
            <w:color w:val="000000" w:themeColor="text1"/>
          </w:rPr>
          <w:t xml:space="preserve"> (</w:t>
        </w:r>
        <w:r w:rsidR="0029777C">
          <w:rPr>
            <w:rFonts w:ascii="Arial" w:hAnsi="Arial" w:cs="Arial"/>
            <w:color w:val="000000" w:themeColor="text1"/>
          </w:rPr>
          <w:t xml:space="preserve">Fig. 4, </w:t>
        </w:r>
        <w:r w:rsidR="00AD4908">
          <w:rPr>
            <w:rFonts w:ascii="Arial" w:hAnsi="Arial" w:cs="Arial"/>
            <w:color w:val="000000" w:themeColor="text1"/>
          </w:rPr>
          <w:t>branch 2)</w:t>
        </w:r>
      </w:ins>
      <w:r w:rsidRPr="00F767BD">
        <w:rPr>
          <w:rFonts w:ascii="Arial" w:hAnsi="Arial" w:cs="Arial"/>
          <w:color w:val="000000" w:themeColor="text1"/>
        </w:rPr>
        <w:t xml:space="preserve"> include spatially segregated heteroneme and haploneme nematocysts, terminal filaments, and elastic strands</w:t>
      </w:r>
      <w:del w:id="185" w:author="Author">
        <w:r w:rsidRPr="00F767BD" w:rsidDel="0029777C">
          <w:rPr>
            <w:rFonts w:ascii="Arial" w:hAnsi="Arial" w:cs="Arial"/>
            <w:color w:val="000000" w:themeColor="text1"/>
          </w:rPr>
          <w:delText xml:space="preserve"> (Fig. </w:delText>
        </w:r>
        <w:r w:rsidR="007E3153" w:rsidDel="0029777C">
          <w:rPr>
            <w:rFonts w:ascii="Arial" w:hAnsi="Arial" w:cs="Arial"/>
            <w:color w:val="000000" w:themeColor="text1"/>
          </w:rPr>
          <w:delText>4</w:delText>
        </w:r>
        <w:r w:rsidRPr="00F767BD" w:rsidDel="0029777C">
          <w:rPr>
            <w:rFonts w:ascii="Arial" w:hAnsi="Arial" w:cs="Arial"/>
            <w:color w:val="000000" w:themeColor="text1"/>
          </w:rPr>
          <w:delText>)</w:delText>
        </w:r>
      </w:del>
      <w:r w:rsidRPr="00F767BD">
        <w:rPr>
          <w:rFonts w:ascii="Arial" w:hAnsi="Arial" w:cs="Arial"/>
          <w:color w:val="000000" w:themeColor="text1"/>
        </w:rPr>
        <w:t xml:space="preserve">. </w:t>
      </w:r>
      <w:proofErr w:type="spellStart"/>
      <w:r w:rsidRPr="00F767BD">
        <w:rPr>
          <w:rFonts w:ascii="Arial" w:hAnsi="Arial" w:cs="Arial"/>
          <w:color w:val="000000" w:themeColor="text1"/>
        </w:rPr>
        <w:t>Pyrostephids</w:t>
      </w:r>
      <w:proofErr w:type="spellEnd"/>
      <w:ins w:id="186" w:author="Author">
        <w:r w:rsidR="0029777C">
          <w:rPr>
            <w:rFonts w:ascii="Arial" w:hAnsi="Arial" w:cs="Arial"/>
            <w:color w:val="000000" w:themeColor="text1"/>
          </w:rPr>
          <w:t xml:space="preserve"> (Fig. 4, branch 7)</w:t>
        </w:r>
      </w:ins>
      <w:r w:rsidRPr="00F767BD">
        <w:rPr>
          <w:rFonts w:ascii="Arial" w:hAnsi="Arial" w:cs="Arial"/>
          <w:color w:val="000000" w:themeColor="text1"/>
        </w:rPr>
        <w:t xml:space="preserve"> evolved a unique bifurcation of the axial gastrovascular canal of the tentillum known as the “</w:t>
      </w:r>
      <w:proofErr w:type="spellStart"/>
      <w:r w:rsidRPr="00F767BD">
        <w:rPr>
          <w:rFonts w:ascii="Arial" w:hAnsi="Arial" w:cs="Arial"/>
          <w:color w:val="000000" w:themeColor="text1"/>
        </w:rPr>
        <w:t>saccus</w:t>
      </w:r>
      <w:proofErr w:type="spellEnd"/>
      <w:r w:rsidRPr="00F767BD">
        <w:rPr>
          <w:rFonts w:ascii="Arial" w:hAnsi="Arial" w:cs="Arial"/>
          <w:color w:val="000000" w:themeColor="text1"/>
        </w:rPr>
        <w:t xml:space="preserve">” (Totton and </w:t>
      </w:r>
      <w:proofErr w:type="spellStart"/>
      <w:r w:rsidRPr="00F767BD">
        <w:rPr>
          <w:rFonts w:ascii="Arial" w:hAnsi="Arial" w:cs="Arial"/>
          <w:color w:val="000000" w:themeColor="text1"/>
        </w:rPr>
        <w:t>Bargmann</w:t>
      </w:r>
      <w:proofErr w:type="spellEnd"/>
      <w:r w:rsidRPr="00F767BD">
        <w:rPr>
          <w:rFonts w:ascii="Arial" w:hAnsi="Arial" w:cs="Arial"/>
          <w:color w:val="000000" w:themeColor="text1"/>
        </w:rPr>
        <w:t xml:space="preserve"> 1965). The </w:t>
      </w:r>
      <w:del w:id="187" w:author="Author">
        <w:r w:rsidRPr="00F767BD" w:rsidDel="00771164">
          <w:rPr>
            <w:rFonts w:ascii="Arial" w:hAnsi="Arial" w:cs="Arial"/>
            <w:color w:val="000000" w:themeColor="text1"/>
          </w:rPr>
          <w:delText xml:space="preserve">stem </w:delText>
        </w:r>
      </w:del>
      <w:ins w:id="188" w:author="Author">
        <w:r w:rsidR="00771164">
          <w:rPr>
            <w:rFonts w:ascii="Arial" w:hAnsi="Arial" w:cs="Arial"/>
            <w:color w:val="000000" w:themeColor="text1"/>
          </w:rPr>
          <w:t>lineage leading</w:t>
        </w:r>
        <w:r w:rsidR="00771164" w:rsidRPr="00F767BD">
          <w:rPr>
            <w:rFonts w:ascii="Arial" w:hAnsi="Arial" w:cs="Arial"/>
            <w:color w:val="000000" w:themeColor="text1"/>
          </w:rPr>
          <w:t xml:space="preserve"> </w:t>
        </w:r>
      </w:ins>
      <w:r w:rsidRPr="00F767BD">
        <w:rPr>
          <w:rFonts w:ascii="Arial" w:hAnsi="Arial" w:cs="Arial"/>
          <w:color w:val="000000" w:themeColor="text1"/>
        </w:rPr>
        <w:t xml:space="preserve">to the clade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(clade containing </w:t>
      </w:r>
      <w:proofErr w:type="spellStart"/>
      <w:r w:rsidRPr="00F767BD">
        <w:rPr>
          <w:rFonts w:ascii="Arial" w:hAnsi="Arial" w:cs="Arial"/>
          <w:color w:val="000000" w:themeColor="text1"/>
        </w:rPr>
        <w:t>Euphysonectae</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Calycophorae</w:t>
      </w:r>
      <w:proofErr w:type="spellEnd"/>
      <w:ins w:id="189" w:author="Author">
        <w:r w:rsidR="0029777C">
          <w:rPr>
            <w:rFonts w:ascii="Arial" w:hAnsi="Arial" w:cs="Arial"/>
            <w:color w:val="000000" w:themeColor="text1"/>
          </w:rPr>
          <w:t>, see Fig. 4, branch 3</w:t>
        </w:r>
      </w:ins>
      <w:r w:rsidRPr="00F767BD">
        <w:rPr>
          <w:rFonts w:ascii="Arial" w:hAnsi="Arial" w:cs="Arial"/>
          <w:color w:val="000000" w:themeColor="text1"/>
        </w:rPr>
        <w:t>) subsequently acquired further novelties such as the desmoneme</w:t>
      </w:r>
      <w:ins w:id="190" w:author="Author">
        <w:r w:rsidR="005A1EC6">
          <w:rPr>
            <w:rFonts w:ascii="Arial" w:hAnsi="Arial" w:cs="Arial"/>
            <w:color w:val="000000" w:themeColor="text1"/>
          </w:rPr>
          <w:t>s</w:t>
        </w:r>
      </w:ins>
      <w:r w:rsidRPr="00F767BD">
        <w:rPr>
          <w:rFonts w:ascii="Arial" w:hAnsi="Arial" w:cs="Arial"/>
          <w:color w:val="000000" w:themeColor="text1"/>
        </w:rPr>
        <w:t xml:space="preserve"> and rhopaloneme</w:t>
      </w:r>
      <w:ins w:id="191" w:author="Author">
        <w:r w:rsidR="005A1EC6">
          <w:rPr>
            <w:rFonts w:ascii="Arial" w:hAnsi="Arial" w:cs="Arial"/>
            <w:color w:val="000000" w:themeColor="text1"/>
          </w:rPr>
          <w:t>s</w:t>
        </w:r>
      </w:ins>
      <w:r w:rsidRPr="00F767BD">
        <w:rPr>
          <w:rFonts w:ascii="Arial" w:hAnsi="Arial" w:cs="Arial"/>
          <w:color w:val="000000" w:themeColor="text1"/>
        </w:rPr>
        <w:t xml:space="preserve"> (acrophore subtype </w:t>
      </w:r>
      <w:del w:id="192" w:author="Author">
        <w:r w:rsidRPr="00F767BD" w:rsidDel="0048381E">
          <w:rPr>
            <w:rFonts w:ascii="Arial" w:hAnsi="Arial" w:cs="Arial"/>
            <w:color w:val="000000" w:themeColor="text1"/>
          </w:rPr>
          <w:delText>ancestral</w:delText>
        </w:r>
      </w:del>
      <w:ins w:id="193" w:author="Author">
        <w:r w:rsidR="0048381E">
          <w:rPr>
            <w:rFonts w:ascii="Arial" w:hAnsi="Arial" w:cs="Arial"/>
            <w:color w:val="000000" w:themeColor="text1"/>
          </w:rPr>
          <w:t xml:space="preserve">present in </w:t>
        </w:r>
        <w:proofErr w:type="spellStart"/>
        <w:r w:rsidR="0048381E">
          <w:rPr>
            <w:rFonts w:ascii="Arial" w:hAnsi="Arial" w:cs="Arial"/>
            <w:color w:val="000000" w:themeColor="text1"/>
          </w:rPr>
          <w:t>euphysonects</w:t>
        </w:r>
        <w:proofErr w:type="spellEnd"/>
        <w:r w:rsidR="0048381E">
          <w:rPr>
            <w:rFonts w:ascii="Arial" w:hAnsi="Arial" w:cs="Arial"/>
            <w:color w:val="000000" w:themeColor="text1"/>
          </w:rPr>
          <w:t xml:space="preserve">, </w:t>
        </w:r>
        <w:proofErr w:type="spellStart"/>
        <w:r w:rsidR="0048381E">
          <w:rPr>
            <w:rFonts w:ascii="Arial" w:hAnsi="Arial" w:cs="Arial"/>
            <w:color w:val="000000" w:themeColor="text1"/>
          </w:rPr>
          <w:t>anacrophore</w:t>
        </w:r>
        <w:proofErr w:type="spellEnd"/>
        <w:r w:rsidR="0048381E">
          <w:rPr>
            <w:rFonts w:ascii="Arial" w:hAnsi="Arial" w:cs="Arial"/>
            <w:color w:val="000000" w:themeColor="text1"/>
          </w:rPr>
          <w:t xml:space="preserve"> subtype present in calycophorans</w:t>
        </w:r>
      </w:ins>
      <w:r w:rsidRPr="00F767BD">
        <w:rPr>
          <w:rFonts w:ascii="Arial" w:hAnsi="Arial" w:cs="Arial"/>
          <w:color w:val="000000" w:themeColor="text1"/>
        </w:rPr>
        <w:t xml:space="preserve">) </w:t>
      </w:r>
      <w:del w:id="194" w:author="Author">
        <w:r w:rsidRPr="00F767BD" w:rsidDel="005A1EC6">
          <w:rPr>
            <w:rFonts w:ascii="Arial" w:hAnsi="Arial" w:cs="Arial"/>
            <w:color w:val="000000" w:themeColor="text1"/>
          </w:rPr>
          <w:delText xml:space="preserve">nematocysts </w:delText>
        </w:r>
      </w:del>
      <w:r w:rsidRPr="00F767BD">
        <w:rPr>
          <w:rFonts w:ascii="Arial" w:hAnsi="Arial" w:cs="Arial"/>
          <w:color w:val="000000" w:themeColor="text1"/>
        </w:rPr>
        <w:t>on the terminal filament</w:t>
      </w:r>
      <w:del w:id="195" w:author="Author">
        <w:r w:rsidRPr="00F767BD" w:rsidDel="0029777C">
          <w:rPr>
            <w:rFonts w:ascii="Arial" w:hAnsi="Arial" w:cs="Arial"/>
            <w:color w:val="000000" w:themeColor="text1"/>
          </w:rPr>
          <w:delText xml:space="preserve"> (Fig. </w:delText>
        </w:r>
        <w:r w:rsidR="007E3153" w:rsidDel="0029777C">
          <w:rPr>
            <w:rFonts w:ascii="Arial" w:hAnsi="Arial" w:cs="Arial"/>
            <w:color w:val="000000" w:themeColor="text1"/>
          </w:rPr>
          <w:delText>4</w:delText>
        </w:r>
        <w:r w:rsidRPr="00F767BD" w:rsidDel="0029777C">
          <w:rPr>
            <w:rFonts w:ascii="Arial" w:hAnsi="Arial" w:cs="Arial"/>
            <w:color w:val="000000" w:themeColor="text1"/>
          </w:rPr>
          <w:delText>)</w:delText>
        </w:r>
      </w:del>
      <w:r w:rsidRPr="00F767BD">
        <w:rPr>
          <w:rFonts w:ascii="Arial" w:hAnsi="Arial" w:cs="Arial"/>
          <w:color w:val="000000" w:themeColor="text1"/>
        </w:rPr>
        <w:t>, which bears no other nematocyst type. These are arranged in sets of 2 parallel rhopalonemes for each single desmoneme (</w:t>
      </w:r>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1988, 1991). The involucrum is an expansion of the epidermal layer that can cover part or all of the cnidoband (Fig. </w:t>
      </w:r>
      <w:r w:rsidR="007E3153">
        <w:rPr>
          <w:rFonts w:ascii="Arial" w:hAnsi="Arial" w:cs="Arial"/>
          <w:color w:val="000000" w:themeColor="text1"/>
        </w:rPr>
        <w:t>2</w:t>
      </w:r>
      <w:r w:rsidRPr="00F767BD">
        <w:rPr>
          <w:rFonts w:ascii="Arial" w:hAnsi="Arial" w:cs="Arial"/>
          <w:color w:val="000000" w:themeColor="text1"/>
        </w:rPr>
        <w:t xml:space="preserve">). This structure, together with differentiated larval tentilla, appeared in </w:t>
      </w:r>
      <w:del w:id="196" w:author="Author">
        <w:r w:rsidRPr="00F767BD" w:rsidDel="0029777C">
          <w:rPr>
            <w:rFonts w:ascii="Arial" w:hAnsi="Arial" w:cs="Arial"/>
            <w:color w:val="000000" w:themeColor="text1"/>
          </w:rPr>
          <w:delText xml:space="preserve">the </w:delText>
        </w:r>
        <w:r w:rsidRPr="00F767BD" w:rsidDel="00771164">
          <w:rPr>
            <w:rFonts w:ascii="Arial" w:hAnsi="Arial" w:cs="Arial"/>
            <w:color w:val="000000" w:themeColor="text1"/>
          </w:rPr>
          <w:delText>stem branch</w:delText>
        </w:r>
      </w:del>
      <w:ins w:id="197" w:author="Author">
        <w:r w:rsidR="0029777C">
          <w:rPr>
            <w:rFonts w:ascii="Arial" w:hAnsi="Arial" w:cs="Arial"/>
            <w:color w:val="000000" w:themeColor="text1"/>
          </w:rPr>
          <w:t>the branch leading</w:t>
        </w:r>
      </w:ins>
      <w:r w:rsidRPr="00F767BD">
        <w:rPr>
          <w:rFonts w:ascii="Arial" w:hAnsi="Arial" w:cs="Arial"/>
          <w:color w:val="000000" w:themeColor="text1"/>
        </w:rPr>
        <w:t xml:space="preserve"> to Clade A physonects</w:t>
      </w:r>
      <w:ins w:id="198" w:author="Author">
        <w:r w:rsidR="0029777C">
          <w:rPr>
            <w:rFonts w:ascii="Arial" w:hAnsi="Arial" w:cs="Arial"/>
            <w:color w:val="000000" w:themeColor="text1"/>
          </w:rPr>
          <w:t xml:space="preserve"> (Fig. 4, branch 6)</w:t>
        </w:r>
      </w:ins>
      <w:r w:rsidRPr="00F767BD">
        <w:rPr>
          <w:rFonts w:ascii="Arial" w:hAnsi="Arial" w:cs="Arial"/>
          <w:color w:val="000000" w:themeColor="text1"/>
        </w:rPr>
        <w:t>.</w:t>
      </w:r>
      <w:ins w:id="199" w:author="Author">
        <w:r w:rsidR="002E6B17">
          <w:rPr>
            <w:rFonts w:ascii="Arial" w:hAnsi="Arial" w:cs="Arial"/>
            <w:color w:val="000000" w:themeColor="text1"/>
          </w:rPr>
          <w:t xml:space="preserve"> </w:t>
        </w:r>
      </w:ins>
    </w:p>
    <w:p w14:paraId="5465A636" w14:textId="56B5FD97" w:rsidR="002E6B17" w:rsidRDefault="002E6B17" w:rsidP="003B2BD2">
      <w:pPr>
        <w:pStyle w:val="BodyText"/>
        <w:ind w:firstLine="720"/>
        <w:jc w:val="both"/>
        <w:rPr>
          <w:ins w:id="200" w:author="Author"/>
          <w:rFonts w:ascii="Arial" w:hAnsi="Arial" w:cs="Arial"/>
          <w:color w:val="000000" w:themeColor="text1"/>
        </w:rPr>
      </w:pPr>
      <w:ins w:id="201" w:author="Author">
        <w:r>
          <w:rPr>
            <w:rFonts w:ascii="Arial" w:hAnsi="Arial" w:cs="Arial"/>
            <w:color w:val="000000" w:themeColor="text1"/>
          </w:rPr>
          <w:t xml:space="preserve">Among Clade A </w:t>
        </w:r>
        <w:proofErr w:type="spellStart"/>
        <w:r>
          <w:rPr>
            <w:rFonts w:ascii="Arial" w:hAnsi="Arial" w:cs="Arial"/>
            <w:color w:val="000000" w:themeColor="text1"/>
          </w:rPr>
          <w:t>euphysonects</w:t>
        </w:r>
        <w:proofErr w:type="spellEnd"/>
        <w:r>
          <w:rPr>
            <w:rFonts w:ascii="Arial" w:hAnsi="Arial" w:cs="Arial"/>
            <w:color w:val="000000" w:themeColor="text1"/>
          </w:rPr>
          <w:t>, several interesting nov</w:t>
        </w:r>
        <w:r w:rsidR="005A1EC6">
          <w:rPr>
            <w:rFonts w:ascii="Arial" w:hAnsi="Arial" w:cs="Arial"/>
            <w:color w:val="000000" w:themeColor="text1"/>
          </w:rPr>
          <w:t>e</w:t>
        </w:r>
        <w:r>
          <w:rPr>
            <w:rFonts w:ascii="Arial" w:hAnsi="Arial" w:cs="Arial"/>
            <w:color w:val="000000" w:themeColor="text1"/>
          </w:rPr>
          <w:t>lties have arise</w:t>
        </w:r>
        <w:r w:rsidR="005A1EC6">
          <w:rPr>
            <w:rFonts w:ascii="Arial" w:hAnsi="Arial" w:cs="Arial"/>
            <w:color w:val="000000" w:themeColor="text1"/>
          </w:rPr>
          <w:t>n</w:t>
        </w:r>
        <w:r>
          <w:rPr>
            <w:rFonts w:ascii="Arial" w:hAnsi="Arial" w:cs="Arial"/>
            <w:color w:val="000000" w:themeColor="text1"/>
          </w:rPr>
          <w:t>. The clade comp</w:t>
        </w:r>
        <w:r w:rsidR="005A1EC6">
          <w:rPr>
            <w:rFonts w:ascii="Arial" w:hAnsi="Arial" w:cs="Arial"/>
            <w:color w:val="000000" w:themeColor="text1"/>
          </w:rPr>
          <w:t>o</w:t>
        </w:r>
        <w:r>
          <w:rPr>
            <w:rFonts w:ascii="Arial" w:hAnsi="Arial" w:cs="Arial"/>
            <w:color w:val="000000" w:themeColor="text1"/>
          </w:rPr>
          <w:t xml:space="preserve">sed of </w:t>
        </w:r>
        <w:proofErr w:type="spellStart"/>
        <w:r w:rsidRPr="00CA6594">
          <w:rPr>
            <w:rFonts w:ascii="Arial" w:hAnsi="Arial" w:cs="Arial"/>
            <w:i/>
            <w:iCs/>
            <w:color w:val="000000" w:themeColor="text1"/>
            <w:rPrChange w:id="202" w:author="Author">
              <w:rPr>
                <w:rFonts w:ascii="Arial" w:hAnsi="Arial" w:cs="Arial"/>
                <w:color w:val="000000" w:themeColor="text1"/>
              </w:rPr>
            </w:rPrChange>
          </w:rPr>
          <w:t>Forskalia</w:t>
        </w:r>
        <w:proofErr w:type="spellEnd"/>
        <w:r>
          <w:rPr>
            <w:rFonts w:ascii="Arial" w:hAnsi="Arial" w:cs="Arial"/>
            <w:color w:val="000000" w:themeColor="text1"/>
          </w:rPr>
          <w:t xml:space="preserve"> and </w:t>
        </w:r>
        <w:proofErr w:type="spellStart"/>
        <w:r w:rsidRPr="00CA6594">
          <w:rPr>
            <w:rFonts w:ascii="Arial" w:hAnsi="Arial" w:cs="Arial"/>
            <w:i/>
            <w:iCs/>
            <w:color w:val="000000" w:themeColor="text1"/>
            <w:rPrChange w:id="203" w:author="Author">
              <w:rPr>
                <w:rFonts w:ascii="Arial" w:hAnsi="Arial" w:cs="Arial"/>
                <w:color w:val="000000" w:themeColor="text1"/>
              </w:rPr>
            </w:rPrChange>
          </w:rPr>
          <w:t>Cordagalma</w:t>
        </w:r>
        <w:proofErr w:type="spellEnd"/>
        <w:r>
          <w:rPr>
            <w:rFonts w:ascii="Arial" w:hAnsi="Arial" w:cs="Arial"/>
            <w:color w:val="000000" w:themeColor="text1"/>
          </w:rPr>
          <w:t xml:space="preserve"> </w:t>
        </w:r>
        <w:r w:rsidR="0029777C">
          <w:rPr>
            <w:rFonts w:ascii="Arial" w:hAnsi="Arial" w:cs="Arial"/>
            <w:color w:val="000000" w:themeColor="text1"/>
          </w:rPr>
          <w:t xml:space="preserve">(Fig. 4, branch 10) </w:t>
        </w:r>
        <w:r>
          <w:rPr>
            <w:rFonts w:ascii="Arial" w:hAnsi="Arial" w:cs="Arial"/>
            <w:color w:val="000000" w:themeColor="text1"/>
          </w:rPr>
          <w:t xml:space="preserve">lost their involucrum, while </w:t>
        </w:r>
        <w:proofErr w:type="spellStart"/>
        <w:r w:rsidRPr="00CA6594">
          <w:rPr>
            <w:rFonts w:ascii="Arial" w:hAnsi="Arial" w:cs="Arial"/>
            <w:i/>
            <w:iCs/>
            <w:color w:val="000000" w:themeColor="text1"/>
            <w:rPrChange w:id="204" w:author="Author">
              <w:rPr>
                <w:rFonts w:ascii="Arial" w:hAnsi="Arial" w:cs="Arial"/>
                <w:color w:val="000000" w:themeColor="text1"/>
              </w:rPr>
            </w:rPrChange>
          </w:rPr>
          <w:t>Halistemma</w:t>
        </w:r>
        <w:proofErr w:type="spellEnd"/>
        <w:r w:rsidRPr="00CA6594">
          <w:rPr>
            <w:rFonts w:ascii="Arial" w:hAnsi="Arial" w:cs="Arial"/>
            <w:i/>
            <w:iCs/>
            <w:color w:val="000000" w:themeColor="text1"/>
            <w:rPrChange w:id="205" w:author="Author">
              <w:rPr>
                <w:rFonts w:ascii="Arial" w:hAnsi="Arial" w:cs="Arial"/>
                <w:color w:val="000000" w:themeColor="text1"/>
              </w:rPr>
            </w:rPrChange>
          </w:rPr>
          <w:t xml:space="preserve"> rubrum</w:t>
        </w:r>
        <w:r>
          <w:rPr>
            <w:rFonts w:ascii="Arial" w:hAnsi="Arial" w:cs="Arial"/>
            <w:color w:val="000000" w:themeColor="text1"/>
          </w:rPr>
          <w:t xml:space="preserve"> had it greatly reduced to a vestigial form.</w:t>
        </w:r>
        <w:r w:rsidR="00F363FA">
          <w:rPr>
            <w:rFonts w:ascii="Arial" w:hAnsi="Arial" w:cs="Arial"/>
            <w:color w:val="000000" w:themeColor="text1"/>
          </w:rPr>
          <w:t xml:space="preserve"> Other </w:t>
        </w:r>
        <w:proofErr w:type="spellStart"/>
        <w:r w:rsidR="00F363FA" w:rsidRPr="00CA6594">
          <w:rPr>
            <w:rFonts w:ascii="Arial" w:hAnsi="Arial" w:cs="Arial"/>
            <w:i/>
            <w:iCs/>
            <w:color w:val="000000" w:themeColor="text1"/>
            <w:rPrChange w:id="206" w:author="Author">
              <w:rPr>
                <w:rFonts w:ascii="Arial" w:hAnsi="Arial" w:cs="Arial"/>
                <w:color w:val="000000" w:themeColor="text1"/>
              </w:rPr>
            </w:rPrChange>
          </w:rPr>
          <w:t>Halistemma</w:t>
        </w:r>
        <w:proofErr w:type="spellEnd"/>
        <w:r w:rsidR="00F363FA">
          <w:rPr>
            <w:rFonts w:ascii="Arial" w:hAnsi="Arial" w:cs="Arial"/>
            <w:color w:val="000000" w:themeColor="text1"/>
          </w:rPr>
          <w:t xml:space="preserve"> species have retained their ancestral involucrum (</w:t>
        </w:r>
        <w:proofErr w:type="spellStart"/>
        <w:r w:rsidR="00F363FA" w:rsidRPr="002E6B17">
          <w:rPr>
            <w:rFonts w:ascii="Arial" w:hAnsi="Arial" w:cs="Arial"/>
            <w:color w:val="000000" w:themeColor="text1"/>
          </w:rPr>
          <w:t>Mapstone</w:t>
        </w:r>
        <w:proofErr w:type="spellEnd"/>
        <w:r w:rsidR="00F363FA" w:rsidRPr="002E6B17">
          <w:rPr>
            <w:rFonts w:ascii="Arial" w:hAnsi="Arial" w:cs="Arial"/>
            <w:color w:val="000000" w:themeColor="text1"/>
          </w:rPr>
          <w:t xml:space="preserve"> 2004</w:t>
        </w:r>
        <w:r w:rsidR="00F363FA">
          <w:rPr>
            <w:rFonts w:ascii="Arial" w:hAnsi="Arial" w:cs="Arial"/>
            <w:color w:val="000000" w:themeColor="text1"/>
          </w:rPr>
          <w:t xml:space="preserve">; </w:t>
        </w:r>
        <w:r w:rsidR="00F363FA" w:rsidRPr="002E6B17">
          <w:rPr>
            <w:rFonts w:ascii="Arial" w:hAnsi="Arial" w:cs="Arial"/>
            <w:color w:val="000000" w:themeColor="text1"/>
          </w:rPr>
          <w:t>Pugh &amp; Baxter</w:t>
        </w:r>
        <w:r w:rsidR="00F363FA">
          <w:rPr>
            <w:rFonts w:ascii="Arial" w:hAnsi="Arial" w:cs="Arial"/>
            <w:color w:val="000000" w:themeColor="text1"/>
          </w:rPr>
          <w:t xml:space="preserve"> 2014).</w:t>
        </w:r>
        <w:r>
          <w:rPr>
            <w:rFonts w:ascii="Arial" w:hAnsi="Arial" w:cs="Arial"/>
            <w:color w:val="000000" w:themeColor="text1"/>
          </w:rPr>
          <w:t xml:space="preserve"> </w:t>
        </w:r>
        <w:proofErr w:type="spellStart"/>
        <w:r w:rsidRPr="00CA6594">
          <w:rPr>
            <w:rFonts w:ascii="Arial" w:hAnsi="Arial" w:cs="Arial"/>
            <w:i/>
            <w:iCs/>
            <w:color w:val="000000" w:themeColor="text1"/>
            <w:rPrChange w:id="207" w:author="Author">
              <w:rPr>
                <w:rFonts w:ascii="Arial" w:hAnsi="Arial" w:cs="Arial"/>
                <w:color w:val="000000" w:themeColor="text1"/>
              </w:rPr>
            </w:rPrChange>
          </w:rPr>
          <w:t>Frillagalma</w:t>
        </w:r>
        <w:proofErr w:type="spellEnd"/>
        <w:r>
          <w:rPr>
            <w:rFonts w:ascii="Arial" w:hAnsi="Arial" w:cs="Arial"/>
            <w:color w:val="000000" w:themeColor="text1"/>
          </w:rPr>
          <w:t xml:space="preserve"> lost its terminal filament, and gained an encapsulated cnidoband (</w:t>
        </w:r>
        <w:proofErr w:type="spellStart"/>
        <w:r>
          <w:rPr>
            <w:rFonts w:ascii="Arial" w:hAnsi="Arial" w:cs="Arial"/>
            <w:color w:val="000000" w:themeColor="text1"/>
          </w:rPr>
          <w:t>cnidosac</w:t>
        </w:r>
        <w:proofErr w:type="spellEnd"/>
        <w:r>
          <w:rPr>
            <w:rFonts w:ascii="Arial" w:hAnsi="Arial" w:cs="Arial"/>
            <w:color w:val="000000" w:themeColor="text1"/>
          </w:rPr>
          <w:t>) followed by their characteristic serial, fluid-filled, vesicles which may act as a lure for prey. The branch leading to the clade compris</w:t>
        </w:r>
        <w:r w:rsidR="005A1EC6">
          <w:rPr>
            <w:rFonts w:ascii="Arial" w:hAnsi="Arial" w:cs="Arial"/>
            <w:color w:val="000000" w:themeColor="text1"/>
          </w:rPr>
          <w:t>ing</w:t>
        </w:r>
        <w:r>
          <w:rPr>
            <w:rFonts w:ascii="Arial" w:hAnsi="Arial" w:cs="Arial"/>
            <w:color w:val="000000" w:themeColor="text1"/>
          </w:rPr>
          <w:t xml:space="preserve"> </w:t>
        </w:r>
        <w:proofErr w:type="spellStart"/>
        <w:r w:rsidRPr="00CA6594">
          <w:rPr>
            <w:rFonts w:ascii="Arial" w:hAnsi="Arial" w:cs="Arial"/>
            <w:i/>
            <w:iCs/>
            <w:color w:val="000000" w:themeColor="text1"/>
            <w:rPrChange w:id="208" w:author="Author">
              <w:rPr>
                <w:rFonts w:ascii="Arial" w:hAnsi="Arial" w:cs="Arial"/>
                <w:color w:val="000000" w:themeColor="text1"/>
              </w:rPr>
            </w:rPrChange>
          </w:rPr>
          <w:t>Lychnagalma</w:t>
        </w:r>
        <w:proofErr w:type="spellEnd"/>
        <w:r>
          <w:rPr>
            <w:rFonts w:ascii="Arial" w:hAnsi="Arial" w:cs="Arial"/>
            <w:color w:val="000000" w:themeColor="text1"/>
          </w:rPr>
          <w:t xml:space="preserve"> and </w:t>
        </w:r>
        <w:proofErr w:type="spellStart"/>
        <w:r w:rsidRPr="00CA6594">
          <w:rPr>
            <w:rFonts w:ascii="Arial" w:hAnsi="Arial" w:cs="Arial"/>
            <w:i/>
            <w:iCs/>
            <w:color w:val="000000" w:themeColor="text1"/>
            <w:rPrChange w:id="209" w:author="Author">
              <w:rPr>
                <w:rFonts w:ascii="Arial" w:hAnsi="Arial" w:cs="Arial"/>
                <w:color w:val="000000" w:themeColor="text1"/>
              </w:rPr>
            </w:rPrChange>
          </w:rPr>
          <w:t>Physophora</w:t>
        </w:r>
        <w:proofErr w:type="spellEnd"/>
        <w:r>
          <w:rPr>
            <w:rFonts w:ascii="Arial" w:hAnsi="Arial" w:cs="Arial"/>
            <w:color w:val="000000" w:themeColor="text1"/>
          </w:rPr>
          <w:t xml:space="preserve"> </w:t>
        </w:r>
        <w:r w:rsidR="0029777C">
          <w:rPr>
            <w:rFonts w:ascii="Arial" w:hAnsi="Arial" w:cs="Arial"/>
            <w:color w:val="000000" w:themeColor="text1"/>
          </w:rPr>
          <w:t xml:space="preserve">(Fig. 4, branch 8) </w:t>
        </w:r>
        <w:r>
          <w:rPr>
            <w:rFonts w:ascii="Arial" w:hAnsi="Arial" w:cs="Arial"/>
            <w:color w:val="000000" w:themeColor="text1"/>
          </w:rPr>
          <w:t>similarly encapsulated their cnidoband</w:t>
        </w:r>
        <w:r w:rsidR="00EE6214">
          <w:rPr>
            <w:rFonts w:ascii="Arial" w:hAnsi="Arial" w:cs="Arial"/>
            <w:color w:val="000000" w:themeColor="text1"/>
          </w:rPr>
          <w:t xml:space="preserve"> </w:t>
        </w:r>
        <w:r w:rsidR="00EE6214">
          <w:rPr>
            <w:rFonts w:ascii="Arial" w:hAnsi="Arial"/>
            <w:color w:val="000000"/>
            <w:u w:color="000000"/>
          </w:rPr>
          <w:t>—</w:t>
        </w:r>
        <w:r>
          <w:rPr>
            <w:rFonts w:ascii="Arial" w:hAnsi="Arial" w:cs="Arial"/>
            <w:color w:val="000000" w:themeColor="text1"/>
          </w:rPr>
          <w:t xml:space="preserve"> losing their terminal filament and shift</w:t>
        </w:r>
        <w:r w:rsidR="00EE6214">
          <w:rPr>
            <w:rFonts w:ascii="Arial" w:hAnsi="Arial" w:cs="Arial"/>
            <w:color w:val="000000" w:themeColor="text1"/>
          </w:rPr>
          <w:t>ing</w:t>
        </w:r>
        <w:r>
          <w:rPr>
            <w:rFonts w:ascii="Arial" w:hAnsi="Arial" w:cs="Arial"/>
            <w:color w:val="000000" w:themeColor="text1"/>
          </w:rPr>
          <w:t xml:space="preserve"> the coiled cnidoband shape</w:t>
        </w:r>
        <w:r w:rsidR="008C7E57">
          <w:rPr>
            <w:rFonts w:ascii="Arial" w:hAnsi="Arial" w:cs="Arial"/>
            <w:color w:val="000000" w:themeColor="text1"/>
          </w:rPr>
          <w:t xml:space="preserve"> to</w:t>
        </w:r>
        <w:r>
          <w:rPr>
            <w:rFonts w:ascii="Arial" w:hAnsi="Arial" w:cs="Arial"/>
            <w:color w:val="000000" w:themeColor="text1"/>
          </w:rPr>
          <w:t xml:space="preserve"> a much more convoluted morphology. </w:t>
        </w:r>
        <w:proofErr w:type="spellStart"/>
        <w:r w:rsidRPr="00CA6594">
          <w:rPr>
            <w:rFonts w:ascii="Arial" w:hAnsi="Arial" w:cs="Arial"/>
            <w:i/>
            <w:iCs/>
            <w:color w:val="000000" w:themeColor="text1"/>
            <w:rPrChange w:id="210" w:author="Author">
              <w:rPr>
                <w:rFonts w:ascii="Arial" w:hAnsi="Arial" w:cs="Arial"/>
                <w:color w:val="000000" w:themeColor="text1"/>
              </w:rPr>
            </w:rPrChange>
          </w:rPr>
          <w:t>Lychnagalma</w:t>
        </w:r>
        <w:proofErr w:type="spellEnd"/>
        <w:r>
          <w:rPr>
            <w:rFonts w:ascii="Arial" w:hAnsi="Arial" w:cs="Arial"/>
            <w:color w:val="000000" w:themeColor="text1"/>
          </w:rPr>
          <w:t xml:space="preserve"> subsequently gained its characteristic</w:t>
        </w:r>
        <w:r w:rsidR="008C7E57">
          <w:rPr>
            <w:rFonts w:ascii="Arial" w:hAnsi="Arial" w:cs="Arial"/>
            <w:color w:val="000000" w:themeColor="text1"/>
          </w:rPr>
          <w:t xml:space="preserve"> floating</w:t>
        </w:r>
        <w:r>
          <w:rPr>
            <w:rFonts w:ascii="Arial" w:hAnsi="Arial" w:cs="Arial"/>
            <w:color w:val="000000" w:themeColor="text1"/>
          </w:rPr>
          <w:t xml:space="preserve"> medusa-shaped vesicle, while </w:t>
        </w:r>
        <w:proofErr w:type="spellStart"/>
        <w:r w:rsidRPr="00CA6594">
          <w:rPr>
            <w:rFonts w:ascii="Arial" w:hAnsi="Arial" w:cs="Arial"/>
            <w:i/>
            <w:iCs/>
            <w:color w:val="000000" w:themeColor="text1"/>
            <w:rPrChange w:id="211" w:author="Author">
              <w:rPr>
                <w:rFonts w:ascii="Arial" w:hAnsi="Arial" w:cs="Arial"/>
                <w:color w:val="000000" w:themeColor="text1"/>
              </w:rPr>
            </w:rPrChange>
          </w:rPr>
          <w:t>Physophora</w:t>
        </w:r>
        <w:proofErr w:type="spellEnd"/>
        <w:r>
          <w:rPr>
            <w:rFonts w:ascii="Arial" w:hAnsi="Arial" w:cs="Arial"/>
            <w:color w:val="000000" w:themeColor="text1"/>
          </w:rPr>
          <w:t xml:space="preserve"> completely inverted the orientation of its cnidoband, placing its heteronemes near the distal end.</w:t>
        </w:r>
        <w:r w:rsidR="00F363FA">
          <w:rPr>
            <w:rFonts w:ascii="Arial" w:hAnsi="Arial" w:cs="Arial"/>
            <w:color w:val="000000" w:themeColor="text1"/>
          </w:rPr>
          <w:t xml:space="preserve"> The clade composed of </w:t>
        </w:r>
        <w:r w:rsidR="00F363FA" w:rsidRPr="00CA6594">
          <w:rPr>
            <w:rFonts w:ascii="Arial" w:hAnsi="Arial" w:cs="Arial"/>
            <w:i/>
            <w:iCs/>
            <w:color w:val="000000" w:themeColor="text1"/>
            <w:rPrChange w:id="212" w:author="Author">
              <w:rPr>
                <w:rFonts w:ascii="Arial" w:hAnsi="Arial" w:cs="Arial"/>
                <w:color w:val="000000" w:themeColor="text1"/>
              </w:rPr>
            </w:rPrChange>
          </w:rPr>
          <w:t>Agalma</w:t>
        </w:r>
        <w:r w:rsidR="00F363FA">
          <w:rPr>
            <w:rFonts w:ascii="Arial" w:hAnsi="Arial" w:cs="Arial"/>
            <w:color w:val="000000" w:themeColor="text1"/>
          </w:rPr>
          <w:t xml:space="preserve"> and </w:t>
        </w:r>
        <w:proofErr w:type="spellStart"/>
        <w:r w:rsidR="00F363FA" w:rsidRPr="00CA6594">
          <w:rPr>
            <w:rFonts w:ascii="Arial" w:hAnsi="Arial" w:cs="Arial"/>
            <w:i/>
            <w:iCs/>
            <w:color w:val="000000" w:themeColor="text1"/>
            <w:rPrChange w:id="213" w:author="Author">
              <w:rPr>
                <w:rFonts w:ascii="Arial" w:hAnsi="Arial" w:cs="Arial"/>
                <w:color w:val="000000" w:themeColor="text1"/>
              </w:rPr>
            </w:rPrChange>
          </w:rPr>
          <w:t>Athorybia</w:t>
        </w:r>
        <w:proofErr w:type="spellEnd"/>
        <w:r w:rsidR="00F363FA">
          <w:rPr>
            <w:rFonts w:ascii="Arial" w:hAnsi="Arial" w:cs="Arial"/>
            <w:color w:val="000000" w:themeColor="text1"/>
          </w:rPr>
          <w:t xml:space="preserve"> </w:t>
        </w:r>
        <w:r w:rsidR="0029777C">
          <w:rPr>
            <w:rFonts w:ascii="Arial" w:hAnsi="Arial" w:cs="Arial"/>
            <w:color w:val="000000" w:themeColor="text1"/>
          </w:rPr>
          <w:t xml:space="preserve">(Fig. 4, branch 9) </w:t>
        </w:r>
        <w:r w:rsidR="00F363FA">
          <w:rPr>
            <w:rFonts w:ascii="Arial" w:hAnsi="Arial" w:cs="Arial"/>
            <w:color w:val="000000" w:themeColor="text1"/>
          </w:rPr>
          <w:t>modified their terminal filament into two thick terminal filaments with minute rhopaloneme nematocysts separated by a central, fluid-filled ampulla.</w:t>
        </w:r>
      </w:ins>
    </w:p>
    <w:p w14:paraId="0A5007D8" w14:textId="7E6988A9" w:rsidR="00BA281E" w:rsidRDefault="002550B4" w:rsidP="00F363FA">
      <w:pPr>
        <w:pStyle w:val="BodyText"/>
        <w:ind w:firstLine="720"/>
        <w:jc w:val="both"/>
        <w:rPr>
          <w:ins w:id="214" w:author="Author"/>
          <w:rFonts w:ascii="Arial" w:hAnsi="Arial" w:cs="Arial"/>
          <w:color w:val="000000" w:themeColor="text1"/>
        </w:rPr>
      </w:pPr>
      <w:del w:id="215" w:author="Author">
        <w:r w:rsidRPr="00F767BD" w:rsidDel="00F363FA">
          <w:rPr>
            <w:rFonts w:ascii="Arial" w:hAnsi="Arial" w:cs="Arial"/>
            <w:color w:val="000000" w:themeColor="text1"/>
          </w:rPr>
          <w:delText xml:space="preserve"> </w:delText>
        </w:r>
      </w:del>
      <w:r w:rsidRPr="00F767BD">
        <w:rPr>
          <w:rFonts w:ascii="Arial" w:hAnsi="Arial" w:cs="Arial"/>
          <w:color w:val="000000" w:themeColor="text1"/>
        </w:rPr>
        <w:t xml:space="preserve">Calycophorans evolved novelties such as larger desmonemes at the distal end of the cnidoband, pleated pedicles with a “hood” (here considered homologous to the involucrum) at the proximal end of the tentillum, </w:t>
      </w:r>
      <w:proofErr w:type="spellStart"/>
      <w:r w:rsidRPr="00F767BD">
        <w:rPr>
          <w:rFonts w:ascii="Arial" w:hAnsi="Arial" w:cs="Arial"/>
          <w:color w:val="000000" w:themeColor="text1"/>
        </w:rPr>
        <w:t>anacrophore</w:t>
      </w:r>
      <w:proofErr w:type="spellEnd"/>
      <w:r w:rsidRPr="00F767BD">
        <w:rPr>
          <w:rFonts w:ascii="Arial" w:hAnsi="Arial" w:cs="Arial"/>
          <w:color w:val="000000" w:themeColor="text1"/>
        </w:rPr>
        <w:t xml:space="preserve"> rhopalonemes, and </w:t>
      </w:r>
      <w:proofErr w:type="spellStart"/>
      <w:r w:rsidRPr="00F767BD">
        <w:rPr>
          <w:rFonts w:ascii="Arial" w:hAnsi="Arial" w:cs="Arial"/>
          <w:color w:val="000000" w:themeColor="text1"/>
        </w:rPr>
        <w:t>microbasic</w:t>
      </w:r>
      <w:proofErr w:type="spellEnd"/>
      <w:r w:rsidRPr="00F767BD">
        <w:rPr>
          <w:rFonts w:ascii="Arial" w:hAnsi="Arial" w:cs="Arial"/>
          <w:color w:val="000000" w:themeColor="text1"/>
        </w:rPr>
        <w:t xml:space="preserve"> mastigophore-type heteronemes</w:t>
      </w:r>
      <w:ins w:id="216" w:author="Author">
        <w:r w:rsidR="0029777C">
          <w:rPr>
            <w:rFonts w:ascii="Arial" w:hAnsi="Arial" w:cs="Arial"/>
            <w:color w:val="000000" w:themeColor="text1"/>
          </w:rPr>
          <w:t xml:space="preserve"> (Fig. 4, branch 5)</w:t>
        </w:r>
      </w:ins>
      <w:r w:rsidRPr="00F767BD">
        <w:rPr>
          <w:rFonts w:ascii="Arial" w:hAnsi="Arial" w:cs="Arial"/>
          <w:color w:val="000000" w:themeColor="text1"/>
        </w:rPr>
        <w:t xml:space="preserve">. While calycophorans have diversified into most of the extant described siphonophore species (108 of 186), their tentilla have not undergone any major categorical gains or losses since their most recent common ancestor. Nonetheless, they have evolved a wide variation in nematocyst and cnidoband sizes. Ancestrally (and retained in most </w:t>
      </w:r>
      <w:proofErr w:type="spellStart"/>
      <w:r w:rsidRPr="00F767BD">
        <w:rPr>
          <w:rFonts w:ascii="Arial" w:hAnsi="Arial" w:cs="Arial"/>
          <w:color w:val="000000" w:themeColor="text1"/>
        </w:rPr>
        <w:t>prayomorphs</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hippopodids</w:t>
      </w:r>
      <w:proofErr w:type="spellEnd"/>
      <w:r w:rsidRPr="00F767BD">
        <w:rPr>
          <w:rFonts w:ascii="Arial" w:hAnsi="Arial" w:cs="Arial"/>
          <w:color w:val="000000" w:themeColor="text1"/>
        </w:rPr>
        <w:t xml:space="preserve">), the </w:t>
      </w:r>
      <w:proofErr w:type="spellStart"/>
      <w:r w:rsidRPr="00F767BD">
        <w:rPr>
          <w:rFonts w:ascii="Arial" w:hAnsi="Arial" w:cs="Arial"/>
          <w:color w:val="000000" w:themeColor="text1"/>
        </w:rPr>
        <w:t>calycophoran</w:t>
      </w:r>
      <w:proofErr w:type="spellEnd"/>
      <w:r w:rsidRPr="00F767BD">
        <w:rPr>
          <w:rFonts w:ascii="Arial" w:hAnsi="Arial" w:cs="Arial"/>
          <w:color w:val="000000" w:themeColor="text1"/>
        </w:rPr>
        <w:t xml:space="preserve"> tentillum is recurved where the proximal and distal ends of the cnidoband are close together. </w:t>
      </w:r>
      <w:proofErr w:type="spellStart"/>
      <w:r w:rsidRPr="00F767BD">
        <w:rPr>
          <w:rFonts w:ascii="Arial" w:hAnsi="Arial" w:cs="Arial"/>
          <w:color w:val="000000" w:themeColor="text1"/>
        </w:rPr>
        <w:t>Diphyomorph</w:t>
      </w:r>
      <w:proofErr w:type="spellEnd"/>
      <w:r w:rsidRPr="00F767BD">
        <w:rPr>
          <w:rFonts w:ascii="Arial" w:hAnsi="Arial" w:cs="Arial"/>
          <w:color w:val="000000" w:themeColor="text1"/>
        </w:rPr>
        <w:t xml:space="preserve"> tentilla are slightly different in shape, with straighter </w:t>
      </w:r>
      <w:proofErr w:type="spellStart"/>
      <w:r w:rsidRPr="00F767BD">
        <w:rPr>
          <w:rFonts w:ascii="Arial" w:hAnsi="Arial" w:cs="Arial"/>
          <w:color w:val="000000" w:themeColor="text1"/>
        </w:rPr>
        <w:t>cnidobands</w:t>
      </w:r>
      <w:proofErr w:type="spellEnd"/>
      <w:r w:rsidRPr="00F767BD">
        <w:rPr>
          <w:rFonts w:ascii="Arial" w:hAnsi="Arial" w:cs="Arial"/>
          <w:color w:val="000000" w:themeColor="text1"/>
        </w:rPr>
        <w:t>.</w:t>
      </w:r>
    </w:p>
    <w:p w14:paraId="31ACB035" w14:textId="58E32B71" w:rsidR="00B653FA" w:rsidRPr="00F767BD" w:rsidRDefault="00B653FA" w:rsidP="00CA6594">
      <w:pPr>
        <w:pStyle w:val="BodyText"/>
        <w:jc w:val="both"/>
        <w:rPr>
          <w:rFonts w:ascii="Arial" w:hAnsi="Arial" w:cs="Arial"/>
          <w:color w:val="000000" w:themeColor="text1"/>
        </w:rPr>
        <w:pPrChange w:id="217" w:author="Author">
          <w:pPr>
            <w:pStyle w:val="BodyText"/>
            <w:ind w:firstLine="720"/>
            <w:jc w:val="both"/>
          </w:pPr>
        </w:pPrChange>
      </w:pPr>
      <w:ins w:id="218" w:author="Author">
        <w:r>
          <w:rPr>
            <w:rFonts w:ascii="Arial" w:hAnsi="Arial" w:cs="Arial"/>
            <w:noProof/>
            <w:color w:val="000000" w:themeColor="text1"/>
          </w:rPr>
          <w:drawing>
            <wp:inline distT="0" distB="0" distL="0" distR="0" wp14:anchorId="1E066AD0" wp14:editId="3F039AF6">
              <wp:extent cx="5943600" cy="4942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42840"/>
                      </a:xfrm>
                      <a:prstGeom prst="rect">
                        <a:avLst/>
                      </a:prstGeom>
                    </pic:spPr>
                  </pic:pic>
                </a:graphicData>
              </a:graphic>
            </wp:inline>
          </w:drawing>
        </w:r>
      </w:ins>
    </w:p>
    <w:p w14:paraId="3B49B286" w14:textId="57284EED"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4.</w:t>
      </w:r>
      <w:r w:rsidR="002550B4" w:rsidRPr="00F767BD">
        <w:rPr>
          <w:rFonts w:ascii="Arial" w:hAnsi="Arial" w:cs="Arial"/>
          <w:color w:val="000000" w:themeColor="text1"/>
        </w:rPr>
        <w:t xml:space="preserve"> Siphonophore cladogram with the main categorical character gains (green) and losses (red) mapped. Some branch lengths were modified from the Bayesian chronogram to improve readability. The main visually distinguishable tentillum types are sketched next to the species that bear them, showing the location and arrangement of the main characters. In large, complex-shaped </w:t>
      </w:r>
      <w:proofErr w:type="spellStart"/>
      <w:r w:rsidR="002550B4" w:rsidRPr="00F767BD">
        <w:rPr>
          <w:rFonts w:ascii="Arial" w:hAnsi="Arial" w:cs="Arial"/>
          <w:color w:val="000000" w:themeColor="text1"/>
        </w:rPr>
        <w:t>euphysonect</w:t>
      </w:r>
      <w:proofErr w:type="spellEnd"/>
      <w:r w:rsidR="002550B4" w:rsidRPr="00F767BD">
        <w:rPr>
          <w:rFonts w:ascii="Arial" w:hAnsi="Arial" w:cs="Arial"/>
          <w:color w:val="000000" w:themeColor="text1"/>
        </w:rPr>
        <w:t xml:space="preserve"> tentilla, haplonemes were omitted for simplification. The hypothesized phylogenetic placement of the </w:t>
      </w:r>
      <w:proofErr w:type="spellStart"/>
      <w:r w:rsidR="002550B4" w:rsidRPr="00F767BD">
        <w:rPr>
          <w:rFonts w:ascii="Arial" w:hAnsi="Arial" w:cs="Arial"/>
          <w:color w:val="000000" w:themeColor="text1"/>
        </w:rPr>
        <w:t>rhizophysid</w:t>
      </w:r>
      <w:proofErr w:type="spellEnd"/>
      <w:r w:rsidR="002550B4" w:rsidRPr="00F767BD">
        <w:rPr>
          <w:rFonts w:ascii="Arial" w:hAnsi="Arial" w:cs="Arial"/>
          <w:color w:val="000000" w:themeColor="text1"/>
        </w:rPr>
        <w:t xml:space="preserve"> </w:t>
      </w:r>
      <w:proofErr w:type="spellStart"/>
      <w:r w:rsidR="002550B4" w:rsidRPr="00F767BD">
        <w:rPr>
          <w:rFonts w:ascii="Arial" w:hAnsi="Arial" w:cs="Arial"/>
          <w:i/>
          <w:color w:val="000000" w:themeColor="text1"/>
        </w:rPr>
        <w:t>Bathyphysa</w:t>
      </w:r>
      <w:proofErr w:type="spellEnd"/>
      <w:r w:rsidR="002550B4" w:rsidRPr="00F767BD">
        <w:rPr>
          <w:rFonts w:ascii="Arial" w:hAnsi="Arial" w:cs="Arial"/>
          <w:i/>
          <w:color w:val="000000" w:themeColor="text1"/>
        </w:rPr>
        <w:t xml:space="preserve"> </w:t>
      </w:r>
      <w:proofErr w:type="spellStart"/>
      <w:r w:rsidR="002550B4" w:rsidRPr="00F767BD">
        <w:rPr>
          <w:rFonts w:ascii="Arial" w:hAnsi="Arial" w:cs="Arial"/>
          <w:i/>
          <w:color w:val="000000" w:themeColor="text1"/>
        </w:rPr>
        <w:t>conifera</w:t>
      </w:r>
      <w:proofErr w:type="spellEnd"/>
      <w:r w:rsidR="002550B4" w:rsidRPr="00F767BD">
        <w:rPr>
          <w:rFonts w:ascii="Arial" w:hAnsi="Arial" w:cs="Arial"/>
          <w:color w:val="000000" w:themeColor="text1"/>
        </w:rPr>
        <w:t>, for which no molecular data are yet available, was added manually (dashed line).</w:t>
      </w:r>
      <w:ins w:id="219" w:author="Author">
        <w:r w:rsidR="00AD4908">
          <w:rPr>
            <w:rFonts w:ascii="Arial" w:hAnsi="Arial" w:cs="Arial"/>
            <w:color w:val="000000" w:themeColor="text1"/>
          </w:rPr>
          <w:t xml:space="preserve"> Some branches have been numbered 1-</w:t>
        </w:r>
        <w:r w:rsidR="0029777C">
          <w:rPr>
            <w:rFonts w:ascii="Arial" w:hAnsi="Arial" w:cs="Arial"/>
            <w:color w:val="000000" w:themeColor="text1"/>
          </w:rPr>
          <w:t>11</w:t>
        </w:r>
        <w:r w:rsidR="00AD4908">
          <w:rPr>
            <w:rFonts w:ascii="Arial" w:hAnsi="Arial" w:cs="Arial"/>
            <w:color w:val="000000" w:themeColor="text1"/>
          </w:rPr>
          <w:t xml:space="preserve"> to facilitate their reference in the text.</w:t>
        </w:r>
      </w:ins>
    </w:p>
    <w:p w14:paraId="1D449165" w14:textId="55205C66"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i/>
          <w:color w:val="000000" w:themeColor="text1"/>
        </w:rPr>
        <w:t>Evolution of tentillum and nematocyst characters</w:t>
      </w:r>
      <w:r w:rsidRPr="00F767BD">
        <w:rPr>
          <w:rFonts w:ascii="Arial" w:hAnsi="Arial" w:cs="Arial"/>
          <w:color w:val="000000" w:themeColor="text1"/>
        </w:rPr>
        <w:t xml:space="preserve"> – Most (74%) characters present a significant phylogenetic signal, yet only total nematocyst volume, haploneme length, and heteroneme-to-cnidoband length ratio had a phylogenetic signal with K larger than 1 (SM10). Total nematocyst volume and cnidoband-to-heteroneme length ratio showed strongly conserved phylogenetic signals. The majority (67%) of</w:t>
      </w:r>
      <w:ins w:id="220" w:author="Author">
        <w:r w:rsidR="00972766">
          <w:rPr>
            <w:rFonts w:ascii="Arial" w:hAnsi="Arial" w:cs="Arial"/>
            <w:color w:val="000000" w:themeColor="text1"/>
          </w:rPr>
          <w:t xml:space="preserve"> log-transformed</w:t>
        </w:r>
      </w:ins>
      <w:r w:rsidRPr="00F767BD">
        <w:rPr>
          <w:rFonts w:ascii="Arial" w:hAnsi="Arial" w:cs="Arial"/>
          <w:color w:val="000000" w:themeColor="text1"/>
        </w:rPr>
        <w:t xml:space="preserve"> characters were best fitted by BM models, indicating a history of neutral constant divergence. We did not find any relationship between phylogenetic signal and specific model support, where characters with high and low phylogenetic signal were broadly distributed among the best fitted for each model. One-third of the characters measured in Damian-Serrano et al. (202</w:t>
      </w:r>
      <w:ins w:id="221" w:author="Author">
        <w:r w:rsidR="00316313">
          <w:rPr>
            <w:rFonts w:ascii="Arial" w:hAnsi="Arial" w:cs="Arial"/>
            <w:color w:val="000000" w:themeColor="text1"/>
          </w:rPr>
          <w:t>1</w:t>
        </w:r>
      </w:ins>
      <w:del w:id="222" w:author="Author">
        <w:r w:rsidRPr="00F767BD" w:rsidDel="00316313">
          <w:rPr>
            <w:rFonts w:ascii="Arial" w:hAnsi="Arial" w:cs="Arial"/>
            <w:color w:val="000000" w:themeColor="text1"/>
          </w:rPr>
          <w:delText>0</w:delText>
        </w:r>
      </w:del>
      <w:r w:rsidRPr="00F767BD">
        <w:rPr>
          <w:rFonts w:ascii="Arial" w:hAnsi="Arial" w:cs="Arial"/>
          <w:color w:val="000000" w:themeColor="text1"/>
        </w:rPr>
        <w:t>) did not recover significant support for any of the phylogenetic models tested, indicating they are either not phylogenetically conserved, or they evolved under a complex evolutionary process not represented among the models tested (SM10). Haploneme nematocyst length was the only character with support for an EB model of decreasing rate of evolution with time. No character had support for a single-optimum OU model (when not informed by feeding guild regime priors). The model adequacy tests (SM11) indicate that many characters may have a relationship between the states and the rates of evolution (</w:t>
      </w:r>
      <w:proofErr w:type="spellStart"/>
      <w:r w:rsidRPr="00F767BD">
        <w:rPr>
          <w:rFonts w:ascii="Arial" w:hAnsi="Arial" w:cs="Arial"/>
          <w:color w:val="000000" w:themeColor="text1"/>
        </w:rPr>
        <w:t>Sasr</w:t>
      </w:r>
      <w:proofErr w:type="spellEnd"/>
      <w:r w:rsidRPr="00F767BD">
        <w:rPr>
          <w:rFonts w:ascii="Arial" w:hAnsi="Arial" w:cs="Arial"/>
          <w:color w:val="000000" w:themeColor="text1"/>
        </w:rPr>
        <w:t>) not captured in the basic models compared here, accompanied by a signal of unaccounted rate heterogeneity (</w:t>
      </w:r>
      <w:proofErr w:type="spellStart"/>
      <w:r w:rsidRPr="00F767BD">
        <w:rPr>
          <w:rFonts w:ascii="Arial" w:hAnsi="Arial" w:cs="Arial"/>
          <w:color w:val="000000" w:themeColor="text1"/>
        </w:rPr>
        <w:t>Cvar</w:t>
      </w:r>
      <w:proofErr w:type="spellEnd"/>
      <w:r w:rsidRPr="00F767BD">
        <w:rPr>
          <w:rFonts w:ascii="Arial" w:hAnsi="Arial" w:cs="Arial"/>
          <w:color w:val="000000" w:themeColor="text1"/>
        </w:rPr>
        <w:t>). No characters show significant deviations in the overall rate of evolution estimated (</w:t>
      </w:r>
      <w:proofErr w:type="spellStart"/>
      <w:r w:rsidRPr="00F767BD">
        <w:rPr>
          <w:rFonts w:ascii="Arial" w:hAnsi="Arial" w:cs="Arial"/>
          <w:color w:val="000000" w:themeColor="text1"/>
        </w:rPr>
        <w:t>Msig</w:t>
      </w:r>
      <w:proofErr w:type="spellEnd"/>
      <w:r w:rsidRPr="00F767BD">
        <w:rPr>
          <w:rFonts w:ascii="Arial" w:hAnsi="Arial" w:cs="Arial"/>
          <w:color w:val="000000" w:themeColor="text1"/>
        </w:rPr>
        <w:t xml:space="preserve">). Some characters show a perfect fit (no significant deviations across all metrics) under BM evolution, such as heteroneme </w:t>
      </w:r>
      <w:del w:id="223" w:author="Author">
        <w:r w:rsidRPr="00F767BD" w:rsidDel="00116D66">
          <w:rPr>
            <w:rFonts w:ascii="Arial" w:hAnsi="Arial" w:cs="Arial"/>
            <w:color w:val="000000" w:themeColor="text1"/>
          </w:rPr>
          <w:delText>shape</w:delText>
        </w:r>
      </w:del>
      <w:ins w:id="224" w:author="Author">
        <w:r w:rsidR="00116D66">
          <w:rPr>
            <w:rFonts w:ascii="Arial" w:hAnsi="Arial" w:cs="Arial"/>
            <w:color w:val="000000" w:themeColor="text1"/>
          </w:rPr>
          <w:t>elongation</w:t>
        </w:r>
      </w:ins>
      <w:r w:rsidRPr="00F767BD">
        <w:rPr>
          <w:rFonts w:ascii="Arial" w:hAnsi="Arial" w:cs="Arial"/>
          <w:color w:val="000000" w:themeColor="text1"/>
        </w:rPr>
        <w:t xml:space="preserve">, length, width &amp; volume, haploneme width &amp; SA/V, tentacle width and pedicle width. Haploneme row number and rhopaloneme </w:t>
      </w:r>
      <w:del w:id="225" w:author="Author">
        <w:r w:rsidRPr="00F767BD" w:rsidDel="00116D66">
          <w:rPr>
            <w:rFonts w:ascii="Arial" w:hAnsi="Arial" w:cs="Arial"/>
            <w:color w:val="000000" w:themeColor="text1"/>
          </w:rPr>
          <w:delText xml:space="preserve">shape </w:delText>
        </w:r>
      </w:del>
      <w:ins w:id="226" w:author="Author">
        <w:r w:rsidR="00116D66">
          <w:rPr>
            <w:rFonts w:ascii="Arial" w:hAnsi="Arial" w:cs="Arial"/>
            <w:color w:val="000000" w:themeColor="text1"/>
          </w:rPr>
          <w:t>elongation</w:t>
        </w:r>
        <w:r w:rsidR="00116D66" w:rsidRPr="00F767BD">
          <w:rPr>
            <w:rFonts w:ascii="Arial" w:hAnsi="Arial" w:cs="Arial"/>
            <w:color w:val="000000" w:themeColor="text1"/>
          </w:rPr>
          <w:t xml:space="preserve"> </w:t>
        </w:r>
      </w:ins>
      <w:r w:rsidRPr="00F767BD">
        <w:rPr>
          <w:rFonts w:ascii="Arial" w:hAnsi="Arial" w:cs="Arial"/>
          <w:color w:val="000000" w:themeColor="text1"/>
        </w:rPr>
        <w:t>have significant deviations across four metrics, indicating that BM (best model) is a poor fit. These characters likely evolved under complex models which would require many more data points than we have available to fit with accuracy.</w:t>
      </w:r>
    </w:p>
    <w:p w14:paraId="6A8A96B9" w14:textId="7219E0AA" w:rsidR="00BA281E" w:rsidRDefault="002550B4" w:rsidP="003B2BD2">
      <w:pPr>
        <w:pStyle w:val="BodyText"/>
        <w:ind w:firstLine="720"/>
        <w:jc w:val="both"/>
        <w:rPr>
          <w:ins w:id="227" w:author="Author"/>
          <w:rFonts w:ascii="Arial" w:hAnsi="Arial" w:cs="Arial"/>
          <w:color w:val="000000" w:themeColor="text1"/>
        </w:rPr>
      </w:pPr>
      <w:r w:rsidRPr="00F767BD">
        <w:rPr>
          <w:rFonts w:ascii="Arial" w:hAnsi="Arial" w:cs="Arial"/>
          <w:i/>
          <w:color w:val="000000" w:themeColor="text1"/>
        </w:rPr>
        <w:t>Phenotypic integration of the tentillum</w:t>
      </w:r>
      <w:r w:rsidRPr="00F767BD">
        <w:rPr>
          <w:rFonts w:ascii="Arial" w:hAnsi="Arial" w:cs="Arial"/>
          <w:color w:val="000000" w:themeColor="text1"/>
        </w:rPr>
        <w:t xml:space="preserve"> – Phenotypically integrated structures maintain evolutionary correlations between </w:t>
      </w:r>
      <w:ins w:id="228" w:author="Author">
        <w:r w:rsidR="008C7E57">
          <w:rPr>
            <w:rFonts w:ascii="Arial" w:hAnsi="Arial" w:cs="Arial"/>
            <w:color w:val="000000" w:themeColor="text1"/>
          </w:rPr>
          <w:t>their</w:t>
        </w:r>
      </w:ins>
      <w:del w:id="229" w:author="Author">
        <w:r w:rsidRPr="00F767BD" w:rsidDel="008C7E57">
          <w:rPr>
            <w:rFonts w:ascii="Arial" w:hAnsi="Arial" w:cs="Arial"/>
            <w:color w:val="000000" w:themeColor="text1"/>
          </w:rPr>
          <w:delText>its</w:delText>
        </w:r>
      </w:del>
      <w:r w:rsidRPr="00F767BD">
        <w:rPr>
          <w:rFonts w:ascii="Arial" w:hAnsi="Arial" w:cs="Arial"/>
          <w:color w:val="000000" w:themeColor="text1"/>
        </w:rPr>
        <w:t xml:space="preserve"> constituent characters. Of the phylogenetic correlations among tentillum and nematocyst characters examined here (Fig. </w:t>
      </w:r>
      <w:r w:rsidR="007E3153">
        <w:rPr>
          <w:rFonts w:ascii="Arial" w:hAnsi="Arial" w:cs="Arial"/>
          <w:color w:val="000000" w:themeColor="text1"/>
        </w:rPr>
        <w:t>5</w:t>
      </w:r>
      <w:r w:rsidRPr="00F767BD">
        <w:rPr>
          <w:rFonts w:ascii="Arial" w:hAnsi="Arial" w:cs="Arial"/>
          <w:color w:val="000000" w:themeColor="text1"/>
        </w:rPr>
        <w:t xml:space="preserve">a, lower triangle), 81.3% were positive and 18.7% were negative, while of the ordinary correlations (Fig. </w:t>
      </w:r>
      <w:r w:rsidR="007E3153">
        <w:rPr>
          <w:rFonts w:ascii="Arial" w:hAnsi="Arial" w:cs="Arial"/>
          <w:color w:val="000000" w:themeColor="text1"/>
        </w:rPr>
        <w:t>5</w:t>
      </w:r>
      <w:r w:rsidRPr="00F767BD">
        <w:rPr>
          <w:rFonts w:ascii="Arial" w:hAnsi="Arial" w:cs="Arial"/>
          <w:color w:val="000000" w:themeColor="text1"/>
        </w:rPr>
        <w:t xml:space="preserve">a, upper triangle) 74.6% were positive and 25.4% were negative. Half (49.9%) of phylogenetic correlations were &gt;0.5, while only 3.6% are &lt; -0.5. Similarly, among the correlations across extant species, 49.1% were &gt;0.5 and only 1.5% were &lt; -0.5. In addition, we found that 13.9% of character pairs had opposing phylogenetic and ordinary correlation coefficients (Fig. </w:t>
      </w:r>
      <w:r w:rsidR="007E3153">
        <w:rPr>
          <w:rFonts w:ascii="Arial" w:hAnsi="Arial" w:cs="Arial"/>
          <w:color w:val="000000" w:themeColor="text1"/>
        </w:rPr>
        <w:t>5</w:t>
      </w:r>
      <w:r w:rsidRPr="00F767BD">
        <w:rPr>
          <w:rFonts w:ascii="Arial" w:hAnsi="Arial" w:cs="Arial"/>
          <w:color w:val="000000" w:themeColor="text1"/>
        </w:rPr>
        <w:t>B). Just 4% of character pairs have negative phylogenetic and positive ordinary correlations (such as rhopaloneme elongation ~ heteroneme-to-cnidoband length ratio and haploneme elongation, or haploneme elongation ~ heteroneme number), and only 9.9% of character pairs had positive phylogenetic correlation yet negative ordinary correlation (such as heteroneme elongation ~ cnidoband convolution and involucrum length, or rhopaloneme elongation with cnidoband length). These disparities could be explained by Simpson’s paradox (Blyth 1972): the reversal of the sign of a relationship when a third variable (or a phylogenetic topology, as suggested by Uyeda et al. (2018)) is considered. However, no character pair had correlation coefficient differences larger than 0.64 between ordinary and phylogenetic correlations (heteroneme shaft extension ~ rhopaloneme elongation has a Pearson’s correlation of 0.10 and a phylogenetic correlation of -0.54). Rhopaloneme elongation shows the most incongruenc</w:t>
      </w:r>
      <w:del w:id="230" w:author="Author">
        <w:r w:rsidRPr="00F767BD" w:rsidDel="008C7E57">
          <w:rPr>
            <w:rFonts w:ascii="Arial" w:hAnsi="Arial" w:cs="Arial"/>
            <w:color w:val="000000" w:themeColor="text1"/>
          </w:rPr>
          <w:delText>i</w:delText>
        </w:r>
      </w:del>
      <w:r w:rsidRPr="00F767BD">
        <w:rPr>
          <w:rFonts w:ascii="Arial" w:hAnsi="Arial" w:cs="Arial"/>
          <w:color w:val="000000" w:themeColor="text1"/>
        </w:rPr>
        <w:t>e</w:t>
      </w:r>
      <w:del w:id="231" w:author="Author">
        <w:r w:rsidRPr="00F767BD" w:rsidDel="008C7E57">
          <w:rPr>
            <w:rFonts w:ascii="Arial" w:hAnsi="Arial" w:cs="Arial"/>
            <w:color w:val="000000" w:themeColor="text1"/>
          </w:rPr>
          <w:delText>s</w:delText>
        </w:r>
      </w:del>
      <w:r w:rsidRPr="00F767BD">
        <w:rPr>
          <w:rFonts w:ascii="Arial" w:hAnsi="Arial" w:cs="Arial"/>
          <w:color w:val="000000" w:themeColor="text1"/>
        </w:rPr>
        <w:t xml:space="preserve"> between phylogenetic and ordinary correlations with other characters. We identified four hypothetical modules among the tentillum characters: (1) The tentillum scaffold module including cnidoband length &amp; width, nematocyst row number, pedicle &amp; elastic strand width, tentacle width; (2) the heteroneme module including heteroneme length &amp; width, shafts length &amp; width; (3) the haploneme module including length and width; and (4) the terminal filament module including desmoneme </w:t>
      </w:r>
      <w:ins w:id="232" w:author="Author">
        <w:r w:rsidR="008C7E57">
          <w:rPr>
            <w:rFonts w:ascii="Arial" w:hAnsi="Arial" w:cs="Arial"/>
            <w:color w:val="000000" w:themeColor="text1"/>
          </w:rPr>
          <w:t>and</w:t>
        </w:r>
      </w:ins>
      <w:del w:id="233" w:author="Author">
        <w:r w:rsidRPr="00F767BD" w:rsidDel="008C7E57">
          <w:rPr>
            <w:rFonts w:ascii="Arial" w:hAnsi="Arial" w:cs="Arial"/>
            <w:color w:val="000000" w:themeColor="text1"/>
          </w:rPr>
          <w:delText>&amp;</w:delText>
        </w:r>
      </w:del>
      <w:r w:rsidRPr="00F767BD">
        <w:rPr>
          <w:rFonts w:ascii="Arial" w:hAnsi="Arial" w:cs="Arial"/>
          <w:color w:val="000000" w:themeColor="text1"/>
        </w:rPr>
        <w:t xml:space="preserve"> rhopaloneme length </w:t>
      </w:r>
      <w:ins w:id="234" w:author="Author">
        <w:r w:rsidR="008C7E57">
          <w:rPr>
            <w:rFonts w:ascii="Arial" w:hAnsi="Arial" w:cs="Arial"/>
            <w:color w:val="000000" w:themeColor="text1"/>
          </w:rPr>
          <w:t>and</w:t>
        </w:r>
      </w:ins>
      <w:del w:id="235" w:author="Author">
        <w:r w:rsidRPr="00F767BD" w:rsidDel="008C7E57">
          <w:rPr>
            <w:rFonts w:ascii="Arial" w:hAnsi="Arial" w:cs="Arial"/>
            <w:color w:val="000000" w:themeColor="text1"/>
          </w:rPr>
          <w:delText>&amp;</w:delText>
        </w:r>
      </w:del>
      <w:r w:rsidRPr="00F767BD">
        <w:rPr>
          <w:rFonts w:ascii="Arial" w:hAnsi="Arial" w:cs="Arial"/>
          <w:color w:val="000000" w:themeColor="text1"/>
        </w:rPr>
        <w:t xml:space="preserve"> width. The phenotypic integration test showed significant integration signal between all modules, tentillum and haploneme modules sharing the greatest regression coefficient (SM12).</w:t>
      </w:r>
    </w:p>
    <w:p w14:paraId="65CCCF2B" w14:textId="2AFAF18C" w:rsidR="00B653FA" w:rsidRPr="00F767BD" w:rsidRDefault="00B653FA" w:rsidP="00CA6594">
      <w:pPr>
        <w:pStyle w:val="BodyText"/>
        <w:jc w:val="both"/>
        <w:rPr>
          <w:rFonts w:ascii="Arial" w:hAnsi="Arial" w:cs="Arial"/>
          <w:color w:val="000000" w:themeColor="text1"/>
        </w:rPr>
        <w:pPrChange w:id="236" w:author="Author">
          <w:pPr>
            <w:pStyle w:val="BodyText"/>
            <w:ind w:firstLine="720"/>
            <w:jc w:val="both"/>
          </w:pPr>
        </w:pPrChange>
      </w:pPr>
      <w:ins w:id="237" w:author="Author">
        <w:r>
          <w:rPr>
            <w:rFonts w:ascii="Arial" w:hAnsi="Arial" w:cs="Arial"/>
            <w:noProof/>
            <w:color w:val="000000" w:themeColor="text1"/>
          </w:rPr>
          <w:drawing>
            <wp:inline distT="0" distB="0" distL="0" distR="0" wp14:anchorId="78115781" wp14:editId="439A368E">
              <wp:extent cx="3710781" cy="5740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8289" cy="5752540"/>
                      </a:xfrm>
                      <a:prstGeom prst="rect">
                        <a:avLst/>
                      </a:prstGeom>
                    </pic:spPr>
                  </pic:pic>
                </a:graphicData>
              </a:graphic>
            </wp:inline>
          </w:drawing>
        </w:r>
      </w:ins>
    </w:p>
    <w:p w14:paraId="61C5188A" w14:textId="38373EAA"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5.</w:t>
      </w:r>
      <w:r w:rsidR="002550B4" w:rsidRPr="00F767BD">
        <w:rPr>
          <w:rFonts w:ascii="Arial" w:hAnsi="Arial" w:cs="Arial"/>
          <w:color w:val="000000" w:themeColor="text1"/>
        </w:rPr>
        <w:t xml:space="preserve"> A. Correlogram showing strength of ordinary (upper triangle) and phylogenetic (lower triangle) correlations between characters. Both size and color of the circles indicate the strength of the correlation (R</w:t>
      </w:r>
      <w:r w:rsidR="002550B4" w:rsidRPr="00F767BD">
        <w:rPr>
          <w:rFonts w:ascii="Arial" w:hAnsi="Arial" w:cs="Arial"/>
          <w:color w:val="000000" w:themeColor="text1"/>
          <w:vertAlign w:val="superscript"/>
        </w:rPr>
        <w:t>2</w:t>
      </w:r>
      <w:r w:rsidR="002550B4" w:rsidRPr="00F767BD">
        <w:rPr>
          <w:rFonts w:ascii="Arial" w:hAnsi="Arial" w:cs="Arial"/>
          <w:color w:val="000000" w:themeColor="text1"/>
        </w:rPr>
        <w:t>). B. Scatterplot of phylogenetic correlation against ordinary correlation showing a strong linear relationship (R</w:t>
      </w:r>
      <w:r w:rsidR="002550B4" w:rsidRPr="00F767BD">
        <w:rPr>
          <w:rFonts w:ascii="Arial" w:hAnsi="Arial" w:cs="Arial"/>
          <w:color w:val="000000" w:themeColor="text1"/>
          <w:vertAlign w:val="superscript"/>
        </w:rPr>
        <w:t>2</w:t>
      </w:r>
      <w:r w:rsidR="002550B4" w:rsidRPr="00F767BD">
        <w:rPr>
          <w:rFonts w:ascii="Arial" w:hAnsi="Arial" w:cs="Arial"/>
          <w:color w:val="000000" w:themeColor="text1"/>
        </w:rPr>
        <w:t xml:space="preserve"> = 0.92, 95% confidence between 0.90 and 0.93). Light red and blue boxes indicate congruent negative and positive correlations respectively. Darker red and blue boxes indicate strong (&lt;-0.5 or &gt;0.5) negative and positive correlation coefficients respectively.</w:t>
      </w:r>
    </w:p>
    <w:p w14:paraId="1E9A285D" w14:textId="72497E9C" w:rsidR="00BA281E" w:rsidRDefault="002550B4" w:rsidP="003B2BD2">
      <w:pPr>
        <w:pStyle w:val="BodyText"/>
        <w:ind w:firstLine="720"/>
        <w:jc w:val="both"/>
        <w:rPr>
          <w:ins w:id="238" w:author="Author"/>
          <w:rFonts w:ascii="Arial" w:hAnsi="Arial" w:cs="Arial"/>
          <w:color w:val="000000" w:themeColor="text1"/>
        </w:rPr>
      </w:pPr>
      <w:r w:rsidRPr="00F767BD">
        <w:rPr>
          <w:rFonts w:ascii="Arial" w:hAnsi="Arial" w:cs="Arial"/>
          <w:i/>
          <w:color w:val="000000" w:themeColor="text1"/>
        </w:rPr>
        <w:t>Evolution of nematocyst shape</w:t>
      </w:r>
      <w:r w:rsidRPr="00F767BD">
        <w:rPr>
          <w:rFonts w:ascii="Arial" w:hAnsi="Arial" w:cs="Arial"/>
          <w:color w:val="000000" w:themeColor="text1"/>
        </w:rPr>
        <w:t xml:space="preserve"> – The greatest evolutionary change in haploneme nematocyst shape</w:t>
      </w:r>
      <w:ins w:id="239" w:author="Author">
        <w:r w:rsidR="00116D66">
          <w:rPr>
            <w:rFonts w:ascii="Arial" w:hAnsi="Arial" w:cs="Arial"/>
            <w:color w:val="000000" w:themeColor="text1"/>
          </w:rPr>
          <w:t xml:space="preserve"> (elongation)</w:t>
        </w:r>
      </w:ins>
      <w:r w:rsidRPr="00F767BD">
        <w:rPr>
          <w:rFonts w:ascii="Arial" w:hAnsi="Arial" w:cs="Arial"/>
          <w:color w:val="000000" w:themeColor="text1"/>
        </w:rPr>
        <w:t xml:space="preserve"> occurred in a single shift towards elongation in the </w:t>
      </w:r>
      <w:del w:id="240" w:author="Author">
        <w:r w:rsidRPr="00F767BD" w:rsidDel="00771164">
          <w:rPr>
            <w:rFonts w:ascii="Arial" w:hAnsi="Arial" w:cs="Arial"/>
            <w:color w:val="000000" w:themeColor="text1"/>
          </w:rPr>
          <w:delText>stem of</w:delText>
        </w:r>
      </w:del>
      <w:ins w:id="241" w:author="Author">
        <w:r w:rsidR="00771164">
          <w:rPr>
            <w:rFonts w:ascii="Arial" w:hAnsi="Arial" w:cs="Arial"/>
            <w:color w:val="000000" w:themeColor="text1"/>
          </w:rPr>
          <w:t>branch leading to</w:t>
        </w:r>
        <w:r w:rsidR="00AD4908">
          <w:rPr>
            <w:rFonts w:ascii="Arial" w:hAnsi="Arial" w:cs="Arial"/>
            <w:color w:val="000000" w:themeColor="text1"/>
          </w:rPr>
          <w:t xml:space="preserve"> </w:t>
        </w:r>
      </w:ins>
      <w:del w:id="242" w:author="Author">
        <w:r w:rsidRPr="00F767BD" w:rsidDel="00AD4908">
          <w:rPr>
            <w:rFonts w:ascii="Arial" w:hAnsi="Arial" w:cs="Arial"/>
            <w:color w:val="000000" w:themeColor="text1"/>
          </w:rPr>
          <w:delText xml:space="preserve"> </w:delText>
        </w:r>
      </w:del>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which contains the majority of described siphonophore species, </w:t>
      </w:r>
      <w:proofErr w:type="gramStart"/>
      <w:r w:rsidRPr="00F767BD">
        <w:rPr>
          <w:rFonts w:ascii="Arial" w:hAnsi="Arial" w:cs="Arial"/>
          <w:i/>
          <w:color w:val="000000" w:themeColor="text1"/>
        </w:rPr>
        <w:t>i.e.</w:t>
      </w:r>
      <w:proofErr w:type="gramEnd"/>
      <w:r w:rsidRPr="00F767BD">
        <w:rPr>
          <w:rFonts w:ascii="Arial" w:hAnsi="Arial" w:cs="Arial"/>
          <w:color w:val="000000" w:themeColor="text1"/>
        </w:rPr>
        <w:t xml:space="preserve"> all siphonophores other than Cystonects,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 xml:space="preserve">. There is one secondary return to more oval, less elongated haplonemes in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but it does not reach the sphericity present in </w:t>
      </w:r>
      <w:proofErr w:type="spellStart"/>
      <w:r w:rsidRPr="00F767BD">
        <w:rPr>
          <w:rFonts w:ascii="Arial" w:hAnsi="Arial" w:cs="Arial"/>
          <w:color w:val="000000" w:themeColor="text1"/>
        </w:rPr>
        <w:t>Cystonectae</w:t>
      </w:r>
      <w:proofErr w:type="spellEnd"/>
      <w:r w:rsidRPr="00F767BD">
        <w:rPr>
          <w:rFonts w:ascii="Arial" w:hAnsi="Arial" w:cs="Arial"/>
          <w:color w:val="000000" w:themeColor="text1"/>
        </w:rPr>
        <w:t xml:space="preserve"> or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 xml:space="preserve"> (Fig. </w:t>
      </w:r>
      <w:r w:rsidR="007E3153">
        <w:rPr>
          <w:rFonts w:ascii="Arial" w:hAnsi="Arial" w:cs="Arial"/>
          <w:color w:val="000000" w:themeColor="text1"/>
        </w:rPr>
        <w:t>6</w:t>
      </w:r>
      <w:r w:rsidRPr="00F767BD">
        <w:rPr>
          <w:rFonts w:ascii="Arial" w:hAnsi="Arial" w:cs="Arial"/>
          <w:color w:val="000000" w:themeColor="text1"/>
        </w:rPr>
        <w:t xml:space="preserve">). Heteroneme evolution presents a less discrete evolutionary history.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evolved more elongate heteronemes </w:t>
      </w:r>
      <w:del w:id="243" w:author="Author">
        <w:r w:rsidRPr="00F767BD" w:rsidDel="00771164">
          <w:rPr>
            <w:rFonts w:ascii="Arial" w:hAnsi="Arial" w:cs="Arial"/>
            <w:color w:val="000000" w:themeColor="text1"/>
          </w:rPr>
          <w:delText>along the stem</w:delText>
        </w:r>
      </w:del>
      <w:ins w:id="244" w:author="Author">
        <w:r w:rsidR="00771164">
          <w:rPr>
            <w:rFonts w:ascii="Arial" w:hAnsi="Arial" w:cs="Arial"/>
            <w:color w:val="000000" w:themeColor="text1"/>
          </w:rPr>
          <w:t>before diversifying</w:t>
        </w:r>
      </w:ins>
      <w:r w:rsidRPr="00F767BD">
        <w:rPr>
          <w:rFonts w:ascii="Arial" w:hAnsi="Arial" w:cs="Arial"/>
          <w:color w:val="000000" w:themeColor="text1"/>
        </w:rPr>
        <w:t xml:space="preserve">, but the difference between theirs and other siphonophores’ is much smaller than the variation in </w:t>
      </w:r>
      <w:del w:id="245" w:author="Author">
        <w:r w:rsidRPr="00F767BD" w:rsidDel="00116D66">
          <w:rPr>
            <w:rFonts w:ascii="Arial" w:hAnsi="Arial" w:cs="Arial"/>
            <w:color w:val="000000" w:themeColor="text1"/>
          </w:rPr>
          <w:delText xml:space="preserve">shape </w:delText>
        </w:r>
      </w:del>
      <w:ins w:id="246" w:author="Author">
        <w:r w:rsidR="00116D66">
          <w:rPr>
            <w:rFonts w:ascii="Arial" w:hAnsi="Arial" w:cs="Arial"/>
            <w:color w:val="000000" w:themeColor="text1"/>
          </w:rPr>
          <w:t>elongation</w:t>
        </w:r>
        <w:r w:rsidR="00116D66" w:rsidRPr="00F767BD">
          <w:rPr>
            <w:rFonts w:ascii="Arial" w:hAnsi="Arial" w:cs="Arial"/>
            <w:color w:val="000000" w:themeColor="text1"/>
          </w:rPr>
          <w:t xml:space="preserve"> </w:t>
        </w:r>
      </w:ins>
      <w:r w:rsidRPr="00F767BD">
        <w:rPr>
          <w:rFonts w:ascii="Arial" w:hAnsi="Arial" w:cs="Arial"/>
          <w:color w:val="000000" w:themeColor="text1"/>
        </w:rPr>
        <w:t xml:space="preserve">within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bearing no phylogenetic signal within this clade. In this clade, the evolution of heteroneme </w:t>
      </w:r>
      <w:del w:id="247" w:author="Author">
        <w:r w:rsidRPr="00F767BD" w:rsidDel="00116D66">
          <w:rPr>
            <w:rFonts w:ascii="Arial" w:hAnsi="Arial" w:cs="Arial"/>
            <w:color w:val="000000" w:themeColor="text1"/>
          </w:rPr>
          <w:delText xml:space="preserve">shape </w:delText>
        </w:r>
      </w:del>
      <w:ins w:id="248" w:author="Author">
        <w:r w:rsidR="00116D66">
          <w:rPr>
            <w:rFonts w:ascii="Arial" w:hAnsi="Arial" w:cs="Arial"/>
            <w:color w:val="000000" w:themeColor="text1"/>
          </w:rPr>
          <w:t>elongation</w:t>
        </w:r>
        <w:r w:rsidR="00116D66" w:rsidRPr="00F767BD">
          <w:rPr>
            <w:rFonts w:ascii="Arial" w:hAnsi="Arial" w:cs="Arial"/>
            <w:color w:val="000000" w:themeColor="text1"/>
          </w:rPr>
          <w:t xml:space="preserve"> </w:t>
        </w:r>
      </w:ins>
      <w:r w:rsidRPr="00F767BD">
        <w:rPr>
          <w:rFonts w:ascii="Arial" w:hAnsi="Arial" w:cs="Arial"/>
          <w:color w:val="000000" w:themeColor="text1"/>
        </w:rPr>
        <w:t xml:space="preserve">has diverged in both directions, and there is no correlation with haploneme </w:t>
      </w:r>
      <w:del w:id="249" w:author="Author">
        <w:r w:rsidRPr="00F767BD" w:rsidDel="00116D66">
          <w:rPr>
            <w:rFonts w:ascii="Arial" w:hAnsi="Arial" w:cs="Arial"/>
            <w:color w:val="000000" w:themeColor="text1"/>
          </w:rPr>
          <w:delText xml:space="preserve">shape </w:delText>
        </w:r>
      </w:del>
      <w:ins w:id="250" w:author="Author">
        <w:r w:rsidR="00116D66">
          <w:rPr>
            <w:rFonts w:ascii="Arial" w:hAnsi="Arial" w:cs="Arial"/>
            <w:color w:val="000000" w:themeColor="text1"/>
          </w:rPr>
          <w:t>elongation</w:t>
        </w:r>
        <w:r w:rsidR="00116D66" w:rsidRPr="00F767BD">
          <w:rPr>
            <w:rFonts w:ascii="Arial" w:hAnsi="Arial" w:cs="Arial"/>
            <w:color w:val="000000" w:themeColor="text1"/>
          </w:rPr>
          <w:t xml:space="preserve"> </w:t>
        </w:r>
      </w:ins>
      <w:r w:rsidRPr="00F767BD">
        <w:rPr>
          <w:rFonts w:ascii="Arial" w:hAnsi="Arial" w:cs="Arial"/>
          <w:color w:val="000000" w:themeColor="text1"/>
        </w:rPr>
        <w:t xml:space="preserve">(Fig. </w:t>
      </w:r>
      <w:r w:rsidR="007E3153">
        <w:rPr>
          <w:rFonts w:ascii="Arial" w:hAnsi="Arial" w:cs="Arial"/>
          <w:color w:val="000000" w:themeColor="text1"/>
        </w:rPr>
        <w:t>6</w:t>
      </w:r>
      <w:r w:rsidRPr="00F767BD">
        <w:rPr>
          <w:rFonts w:ascii="Arial" w:hAnsi="Arial" w:cs="Arial"/>
          <w:color w:val="000000" w:themeColor="text1"/>
        </w:rPr>
        <w:t>), which has remained fairly constant (elongation between 1.5 and 2.5).</w:t>
      </w:r>
    </w:p>
    <w:p w14:paraId="088B11D3" w14:textId="49C909C2" w:rsidR="00B653FA" w:rsidRPr="00F767BD" w:rsidRDefault="00B653FA" w:rsidP="00CA6594">
      <w:pPr>
        <w:pStyle w:val="BodyText"/>
        <w:jc w:val="both"/>
        <w:rPr>
          <w:rFonts w:ascii="Arial" w:hAnsi="Arial" w:cs="Arial"/>
          <w:color w:val="000000" w:themeColor="text1"/>
        </w:rPr>
        <w:pPrChange w:id="251" w:author="Author">
          <w:pPr>
            <w:pStyle w:val="BodyText"/>
            <w:ind w:firstLine="720"/>
            <w:jc w:val="both"/>
          </w:pPr>
        </w:pPrChange>
      </w:pPr>
      <w:ins w:id="252" w:author="Author">
        <w:r>
          <w:rPr>
            <w:rFonts w:ascii="Arial" w:hAnsi="Arial" w:cs="Arial"/>
            <w:noProof/>
            <w:color w:val="000000" w:themeColor="text1"/>
          </w:rPr>
          <w:drawing>
            <wp:inline distT="0" distB="0" distL="0" distR="0" wp14:anchorId="40882B8C" wp14:editId="732C5A91">
              <wp:extent cx="5943600" cy="3620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ins>
    </w:p>
    <w:p w14:paraId="1B0B451D" w14:textId="3BBB659E"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6.</w:t>
      </w:r>
      <w:r w:rsidR="002550B4" w:rsidRPr="00F767BD">
        <w:rPr>
          <w:rFonts w:ascii="Arial" w:hAnsi="Arial" w:cs="Arial"/>
          <w:color w:val="000000" w:themeColor="text1"/>
        </w:rPr>
        <w:t xml:space="preserve"> </w:t>
      </w:r>
      <w:proofErr w:type="spellStart"/>
      <w:r w:rsidR="002550B4" w:rsidRPr="00F767BD">
        <w:rPr>
          <w:rFonts w:ascii="Arial" w:hAnsi="Arial" w:cs="Arial"/>
          <w:color w:val="000000" w:themeColor="text1"/>
        </w:rPr>
        <w:t>Phylomorphospace</w:t>
      </w:r>
      <w:proofErr w:type="spellEnd"/>
      <w:r w:rsidR="002550B4" w:rsidRPr="00F767BD">
        <w:rPr>
          <w:rFonts w:ascii="Arial" w:hAnsi="Arial" w:cs="Arial"/>
          <w:color w:val="000000" w:themeColor="text1"/>
        </w:rPr>
        <w:t xml:space="preserve"> showing haploneme and heteroneme elongation (log scaled). Orange area delimits rod-shaped haplonemes, the blue area covers oval and round-shaped haplonemes. Smaller dots and lines represent phylogenetic relationships and ancestral states of internal nodes under BM. Species nodes in red lack either haplonemes or heteronemes, and their values are projected onto the axis of the nematocyst type they bear. Cystonects have no tentacle heteronemes and are projected onto the haploneme axis. </w:t>
      </w:r>
      <w:proofErr w:type="spellStart"/>
      <w:r w:rsidR="002550B4" w:rsidRPr="00F767BD">
        <w:rPr>
          <w:rFonts w:ascii="Arial" w:hAnsi="Arial" w:cs="Arial"/>
          <w:color w:val="000000" w:themeColor="text1"/>
        </w:rPr>
        <w:t>Apolemiids</w:t>
      </w:r>
      <w:proofErr w:type="spellEnd"/>
      <w:r w:rsidR="002550B4" w:rsidRPr="00F767BD">
        <w:rPr>
          <w:rFonts w:ascii="Arial" w:hAnsi="Arial" w:cs="Arial"/>
          <w:color w:val="000000" w:themeColor="text1"/>
        </w:rPr>
        <w:t xml:space="preserve"> have no tentacle haplonemes and are projected onto the heteroneme axis.</w:t>
      </w:r>
      <w:ins w:id="253" w:author="Author">
        <w:r w:rsidR="00622967">
          <w:rPr>
            <w:rFonts w:ascii="Arial" w:hAnsi="Arial" w:cs="Arial"/>
            <w:color w:val="000000" w:themeColor="text1"/>
          </w:rPr>
          <w:t xml:space="preserve"> </w:t>
        </w:r>
        <w:r w:rsidR="0058059F">
          <w:rPr>
            <w:rFonts w:ascii="Arial" w:hAnsi="Arial" w:cs="Arial"/>
            <w:color w:val="000000" w:themeColor="text1"/>
          </w:rPr>
          <w:t>Silhouettes</w:t>
        </w:r>
        <w:r w:rsidR="00622967">
          <w:rPr>
            <w:rFonts w:ascii="Arial" w:hAnsi="Arial" w:cs="Arial"/>
            <w:color w:val="000000" w:themeColor="text1"/>
          </w:rPr>
          <w:t xml:space="preserve"> on the right side represent haploneme shapes along the y axis.</w:t>
        </w:r>
      </w:ins>
    </w:p>
    <w:p w14:paraId="036BAFC3" w14:textId="34504C71" w:rsidR="00BA281E" w:rsidRDefault="002550B4" w:rsidP="003B2BD2">
      <w:pPr>
        <w:pStyle w:val="BodyText"/>
        <w:ind w:firstLine="720"/>
        <w:jc w:val="both"/>
        <w:rPr>
          <w:ins w:id="254" w:author="Author"/>
          <w:rFonts w:ascii="Arial" w:hAnsi="Arial" w:cs="Arial"/>
          <w:color w:val="000000" w:themeColor="text1"/>
        </w:rPr>
      </w:pPr>
      <w:r w:rsidRPr="00F767BD">
        <w:rPr>
          <w:rFonts w:ascii="Arial" w:hAnsi="Arial" w:cs="Arial"/>
          <w:color w:val="000000" w:themeColor="text1"/>
        </w:rPr>
        <w:t xml:space="preserve">Haploneme and heteroneme </w:t>
      </w:r>
      <w:del w:id="255" w:author="Author">
        <w:r w:rsidRPr="00F767BD" w:rsidDel="00116D66">
          <w:rPr>
            <w:rFonts w:ascii="Arial" w:hAnsi="Arial" w:cs="Arial"/>
            <w:color w:val="000000" w:themeColor="text1"/>
          </w:rPr>
          <w:delText xml:space="preserve">shape </w:delText>
        </w:r>
      </w:del>
      <w:ins w:id="256" w:author="Author">
        <w:r w:rsidR="00116D66">
          <w:rPr>
            <w:rFonts w:ascii="Arial" w:hAnsi="Arial" w:cs="Arial"/>
            <w:color w:val="000000" w:themeColor="text1"/>
          </w:rPr>
          <w:t>elongation</w:t>
        </w:r>
        <w:r w:rsidR="00116D66" w:rsidRPr="00F767BD">
          <w:rPr>
            <w:rFonts w:ascii="Arial" w:hAnsi="Arial" w:cs="Arial"/>
            <w:color w:val="000000" w:themeColor="text1"/>
          </w:rPr>
          <w:t xml:space="preserve"> </w:t>
        </w:r>
      </w:ins>
      <w:r w:rsidRPr="00F767BD">
        <w:rPr>
          <w:rFonts w:ascii="Arial" w:hAnsi="Arial" w:cs="Arial"/>
          <w:color w:val="000000" w:themeColor="text1"/>
        </w:rPr>
        <w:t xml:space="preserve">share 21% of their variance across extant values, and 53% of the variance in their shifts along the branches of the phylogeny. However, much of this correlation is due to the sharp contrast between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 xml:space="preserve"> and their sister group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We searched for regime shifts in the evolution of haploneme nematocyst </w:t>
      </w:r>
      <w:del w:id="257" w:author="Author">
        <w:r w:rsidRPr="00F767BD" w:rsidDel="00116D66">
          <w:rPr>
            <w:rFonts w:ascii="Arial" w:hAnsi="Arial" w:cs="Arial"/>
            <w:color w:val="000000" w:themeColor="text1"/>
          </w:rPr>
          <w:delText xml:space="preserve">shape </w:delText>
        </w:r>
      </w:del>
      <w:ins w:id="258" w:author="Author">
        <w:r w:rsidR="00116D66">
          <w:rPr>
            <w:rFonts w:ascii="Arial" w:hAnsi="Arial" w:cs="Arial"/>
            <w:color w:val="000000" w:themeColor="text1"/>
          </w:rPr>
          <w:t>length and width</w:t>
        </w:r>
        <w:r w:rsidR="00116D66" w:rsidRPr="00F767BD">
          <w:rPr>
            <w:rFonts w:ascii="Arial" w:hAnsi="Arial" w:cs="Arial"/>
            <w:color w:val="000000" w:themeColor="text1"/>
          </w:rPr>
          <w:t xml:space="preserve"> </w:t>
        </w:r>
      </w:ins>
      <w:del w:id="259" w:author="Author">
        <w:r w:rsidRPr="00F767BD" w:rsidDel="00116D66">
          <w:rPr>
            <w:rFonts w:ascii="Arial" w:hAnsi="Arial" w:cs="Arial"/>
            <w:color w:val="000000" w:themeColor="text1"/>
          </w:rPr>
          <w:delText xml:space="preserve">characters </w:delText>
        </w:r>
      </w:del>
      <w:r w:rsidRPr="00F767BD">
        <w:rPr>
          <w:rFonts w:ascii="Arial" w:hAnsi="Arial" w:cs="Arial"/>
          <w:color w:val="000000" w:themeColor="text1"/>
        </w:rPr>
        <w:t xml:space="preserve">using SURFACE (Ingram and Mahler 2013). SURFACE identified eight distinct OU regimes in the evolutionary history of haploneme length and width (Fig. </w:t>
      </w:r>
      <w:r w:rsidR="007E3153">
        <w:rPr>
          <w:rFonts w:ascii="Arial" w:hAnsi="Arial" w:cs="Arial"/>
          <w:color w:val="000000" w:themeColor="text1"/>
        </w:rPr>
        <w:t>7</w:t>
      </w:r>
      <w:r w:rsidRPr="00F767BD">
        <w:rPr>
          <w:rFonts w:ascii="Arial" w:hAnsi="Arial" w:cs="Arial"/>
          <w:color w:val="000000" w:themeColor="text1"/>
        </w:rPr>
        <w:t xml:space="preserve">A). The different regimes are located (1) in cystonects, (2) in most of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(3) in most </w:t>
      </w:r>
      <w:proofErr w:type="spellStart"/>
      <w:r w:rsidRPr="00F767BD">
        <w:rPr>
          <w:rFonts w:ascii="Arial" w:hAnsi="Arial" w:cs="Arial"/>
          <w:color w:val="000000" w:themeColor="text1"/>
        </w:rPr>
        <w:t>diphyomorphs</w:t>
      </w:r>
      <w:proofErr w:type="spellEnd"/>
      <w:r w:rsidRPr="00F767BD">
        <w:rPr>
          <w:rFonts w:ascii="Arial" w:hAnsi="Arial" w:cs="Arial"/>
          <w:color w:val="000000" w:themeColor="text1"/>
        </w:rPr>
        <w:t xml:space="preserve">, (4) in </w:t>
      </w:r>
      <w:proofErr w:type="spellStart"/>
      <w:r w:rsidRPr="00F767BD">
        <w:rPr>
          <w:rFonts w:ascii="Arial" w:hAnsi="Arial" w:cs="Arial"/>
          <w:i/>
          <w:color w:val="000000" w:themeColor="text1"/>
        </w:rPr>
        <w:t>Cordagalma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ordinatum</w:t>
      </w:r>
      <w:proofErr w:type="spellEnd"/>
      <w:r w:rsidRPr="00F767BD">
        <w:rPr>
          <w:rFonts w:ascii="Arial" w:hAnsi="Arial" w:cs="Arial"/>
          <w:color w:val="000000" w:themeColor="text1"/>
        </w:rPr>
        <w:t xml:space="preserve">, (5) in </w:t>
      </w:r>
      <w:proofErr w:type="spellStart"/>
      <w:r w:rsidRPr="00F767BD">
        <w:rPr>
          <w:rFonts w:ascii="Arial" w:hAnsi="Arial" w:cs="Arial"/>
          <w:i/>
          <w:color w:val="000000" w:themeColor="text1"/>
        </w:rPr>
        <w:t>Stephanomia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amphytridis</w:t>
      </w:r>
      <w:proofErr w:type="spellEnd"/>
      <w:r w:rsidRPr="00F767BD">
        <w:rPr>
          <w:rFonts w:ascii="Arial" w:hAnsi="Arial" w:cs="Arial"/>
          <w:color w:val="000000" w:themeColor="text1"/>
        </w:rPr>
        <w:t xml:space="preserve">, (6) in </w:t>
      </w:r>
      <w:proofErr w:type="spellStart"/>
      <w:r w:rsidRPr="00F767BD">
        <w:rPr>
          <w:rFonts w:ascii="Arial" w:hAnsi="Arial" w:cs="Arial"/>
          <w:color w:val="000000" w:themeColor="text1"/>
        </w:rPr>
        <w:t>pyrostephids</w:t>
      </w:r>
      <w:proofErr w:type="spellEnd"/>
      <w:r w:rsidRPr="00F767BD">
        <w:rPr>
          <w:rFonts w:ascii="Arial" w:hAnsi="Arial" w:cs="Arial"/>
          <w:color w:val="000000" w:themeColor="text1"/>
        </w:rPr>
        <w:t xml:space="preserve">, (7) in </w:t>
      </w:r>
      <w:proofErr w:type="spellStart"/>
      <w:r w:rsidRPr="00F767BD">
        <w:rPr>
          <w:rFonts w:ascii="Arial" w:hAnsi="Arial" w:cs="Arial"/>
          <w:i/>
          <w:color w:val="000000" w:themeColor="text1"/>
        </w:rPr>
        <w:t>Diphyes</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dispar</w:t>
      </w:r>
      <w:proofErr w:type="spellEnd"/>
      <w:r w:rsidRPr="00F767BD">
        <w:rPr>
          <w:rFonts w:ascii="Arial" w:hAnsi="Arial" w:cs="Arial"/>
          <w:color w:val="000000" w:themeColor="text1"/>
        </w:rPr>
        <w:t xml:space="preserve"> + </w:t>
      </w:r>
      <w:proofErr w:type="spellStart"/>
      <w:r w:rsidRPr="00F767BD">
        <w:rPr>
          <w:rFonts w:ascii="Arial" w:hAnsi="Arial" w:cs="Arial"/>
          <w:i/>
          <w:color w:val="000000" w:themeColor="text1"/>
        </w:rPr>
        <w:t>Abylopsis</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tetragona</w:t>
      </w:r>
      <w:proofErr w:type="spellEnd"/>
      <w:r w:rsidRPr="00F767BD">
        <w:rPr>
          <w:rFonts w:ascii="Arial" w:hAnsi="Arial" w:cs="Arial"/>
          <w:color w:val="000000" w:themeColor="text1"/>
        </w:rPr>
        <w:t xml:space="preserve">, and (8) in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spp.</w:t>
      </w:r>
    </w:p>
    <w:p w14:paraId="07914B1E" w14:textId="280433FB" w:rsidR="00B653FA" w:rsidRPr="00F767BD" w:rsidRDefault="00B653FA" w:rsidP="00CA6594">
      <w:pPr>
        <w:pStyle w:val="BodyText"/>
        <w:jc w:val="both"/>
        <w:rPr>
          <w:rFonts w:ascii="Arial" w:hAnsi="Arial" w:cs="Arial"/>
          <w:color w:val="000000" w:themeColor="text1"/>
        </w:rPr>
        <w:pPrChange w:id="260" w:author="Author">
          <w:pPr>
            <w:pStyle w:val="BodyText"/>
            <w:ind w:firstLine="720"/>
            <w:jc w:val="both"/>
          </w:pPr>
        </w:pPrChange>
      </w:pPr>
      <w:ins w:id="261" w:author="Author">
        <w:r>
          <w:rPr>
            <w:rFonts w:ascii="Arial" w:hAnsi="Arial" w:cs="Arial"/>
            <w:noProof/>
            <w:color w:val="000000" w:themeColor="text1"/>
          </w:rPr>
          <w:drawing>
            <wp:inline distT="0" distB="0" distL="0" distR="0" wp14:anchorId="444AE7C5" wp14:editId="04E995CF">
              <wp:extent cx="4876080" cy="6221691"/>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3080" cy="6230622"/>
                      </a:xfrm>
                      <a:prstGeom prst="rect">
                        <a:avLst/>
                      </a:prstGeom>
                    </pic:spPr>
                  </pic:pic>
                </a:graphicData>
              </a:graphic>
            </wp:inline>
          </w:drawing>
        </w:r>
      </w:ins>
    </w:p>
    <w:p w14:paraId="554281DD" w14:textId="1F604128"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7.</w:t>
      </w:r>
      <w:r w:rsidR="002550B4" w:rsidRPr="00F767BD">
        <w:rPr>
          <w:rFonts w:ascii="Arial" w:hAnsi="Arial" w:cs="Arial"/>
          <w:color w:val="000000" w:themeColor="text1"/>
        </w:rPr>
        <w:t xml:space="preserve"> SURFACE plots showing convergent evolutionary regimes modelled under OU for (A) haploneme nematocyst length &amp; width, and (B) for PC1 &amp; PC2 of all continuous characters with the exception of terminal filament nematocysts, and removing taxa with inapplicable character states. Node numbers on the tree label different regimes, regimes of the same color are identified as convergent. Small circles on the scatterplots indicate species values, large circles indicate the average position of the OU optima (</w:t>
      </w:r>
      <w:r w:rsidR="002550B4" w:rsidRPr="00F767BD">
        <w:rPr>
          <w:rFonts w:ascii="Arial" w:hAnsi="Arial" w:cs="Arial"/>
          <w:i/>
          <w:color w:val="000000" w:themeColor="text1"/>
        </w:rPr>
        <w:t>theta</w:t>
      </w:r>
      <w:r w:rsidR="002550B4" w:rsidRPr="00F767BD">
        <w:rPr>
          <w:rFonts w:ascii="Arial" w:hAnsi="Arial" w:cs="Arial"/>
          <w:color w:val="000000" w:themeColor="text1"/>
        </w:rPr>
        <w:t>) for a given combination of convergent regimes.</w:t>
      </w:r>
    </w:p>
    <w:p w14:paraId="16D260C2" w14:textId="6E3B9BF0" w:rsidR="00BA281E" w:rsidRDefault="002550B4" w:rsidP="003B2BD2">
      <w:pPr>
        <w:pStyle w:val="BodyText"/>
        <w:ind w:firstLine="720"/>
        <w:jc w:val="both"/>
        <w:rPr>
          <w:ins w:id="262" w:author="Author"/>
          <w:rFonts w:ascii="Arial" w:hAnsi="Arial" w:cs="Arial"/>
          <w:color w:val="000000" w:themeColor="text1"/>
        </w:rPr>
      </w:pPr>
      <w:r w:rsidRPr="00F767BD">
        <w:rPr>
          <w:rFonts w:ascii="Arial" w:hAnsi="Arial" w:cs="Arial"/>
          <w:color w:val="000000" w:themeColor="text1"/>
        </w:rPr>
        <w:t xml:space="preserve">In the non-phylogenetic PCA morphospace using only characters derived from simple measurements (Fig. </w:t>
      </w:r>
      <w:r w:rsidR="007E3153">
        <w:rPr>
          <w:rFonts w:ascii="Arial" w:hAnsi="Arial" w:cs="Arial"/>
          <w:color w:val="000000" w:themeColor="text1"/>
        </w:rPr>
        <w:t>8</w:t>
      </w:r>
      <w:r w:rsidRPr="00F767BD">
        <w:rPr>
          <w:rFonts w:ascii="Arial" w:hAnsi="Arial" w:cs="Arial"/>
          <w:color w:val="000000" w:themeColor="text1"/>
        </w:rPr>
        <w:t>), PC1 (aligned with tentillum and tentacle size) explained 69.3% of the variation in the tentillum morphospace, whereas PC2 (aligned with heteroneme length, heteroneme number, and haploneme arrangement) explained 13.5%. In a phylogenetic PCA, 63% of the evolutionary variation in the morphospace is explained by PC1 (aligned with shifts in tentillum size), while 18% is explained by PC2 (aligned with shifts in heteroneme number and involucrum length).</w:t>
      </w:r>
    </w:p>
    <w:p w14:paraId="7FDA36A7" w14:textId="2AE31318" w:rsidR="00B653FA" w:rsidRPr="00F767BD" w:rsidRDefault="00B653FA" w:rsidP="00CA6594">
      <w:pPr>
        <w:pStyle w:val="BodyText"/>
        <w:jc w:val="both"/>
        <w:rPr>
          <w:rFonts w:ascii="Arial" w:hAnsi="Arial" w:cs="Arial"/>
          <w:color w:val="000000" w:themeColor="text1"/>
        </w:rPr>
        <w:pPrChange w:id="263" w:author="Author">
          <w:pPr>
            <w:pStyle w:val="BodyText"/>
            <w:ind w:firstLine="720"/>
            <w:jc w:val="both"/>
          </w:pPr>
        </w:pPrChange>
      </w:pPr>
      <w:ins w:id="264" w:author="Author">
        <w:r>
          <w:rPr>
            <w:rFonts w:ascii="Arial" w:hAnsi="Arial" w:cs="Arial"/>
            <w:noProof/>
            <w:color w:val="000000" w:themeColor="text1"/>
          </w:rPr>
          <w:drawing>
            <wp:inline distT="0" distB="0" distL="0" distR="0" wp14:anchorId="64605356" wp14:editId="51B3D89E">
              <wp:extent cx="3999224" cy="6551629"/>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5357" cy="6561676"/>
                      </a:xfrm>
                      <a:prstGeom prst="rect">
                        <a:avLst/>
                      </a:prstGeom>
                    </pic:spPr>
                  </pic:pic>
                </a:graphicData>
              </a:graphic>
            </wp:inline>
          </w:drawing>
        </w:r>
      </w:ins>
    </w:p>
    <w:p w14:paraId="1FD6A727" w14:textId="196A6AC5"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Figure 8.</w:t>
      </w:r>
      <w:r w:rsidR="002550B4" w:rsidRPr="00F767BD">
        <w:rPr>
          <w:rFonts w:ascii="Arial" w:hAnsi="Arial" w:cs="Arial"/>
          <w:color w:val="000000" w:themeColor="text1"/>
        </w:rPr>
        <w:t xml:space="preserve"> PCA of the simple-measurement continuous characters principal components, excluding ratios and composite characters. A. Variance explained by each variable in the PC1-PC2 plane. Axis labels include the phylogenetic signal (K) for each component and p-value. B. Phylogenetic relationships between the species points and reconstructed ancestors distributed in that same space.</w:t>
      </w:r>
    </w:p>
    <w:p w14:paraId="47549BB4" w14:textId="4DDD72D9" w:rsidR="00BA281E" w:rsidRDefault="002550B4" w:rsidP="003B2BD2">
      <w:pPr>
        <w:pStyle w:val="BodyText"/>
        <w:ind w:firstLine="720"/>
        <w:jc w:val="both"/>
        <w:rPr>
          <w:ins w:id="265" w:author="Author"/>
          <w:rFonts w:ascii="Arial" w:hAnsi="Arial" w:cs="Arial"/>
          <w:color w:val="000000" w:themeColor="text1"/>
        </w:rPr>
      </w:pPr>
      <w:r w:rsidRPr="00F767BD">
        <w:rPr>
          <w:rFonts w:ascii="Arial" w:hAnsi="Arial" w:cs="Arial"/>
          <w:i/>
          <w:color w:val="000000" w:themeColor="text1"/>
        </w:rPr>
        <w:t>Morphospace occupation</w:t>
      </w:r>
      <w:r w:rsidRPr="00F767BD">
        <w:rPr>
          <w:rFonts w:ascii="Arial" w:hAnsi="Arial" w:cs="Arial"/>
          <w:color w:val="000000" w:themeColor="text1"/>
        </w:rPr>
        <w:t xml:space="preserve"> – In order to examine the occupation structure of the morphospace across all siphonophore species in the dataset, we cast a PCA on the data after transforming inapplicable states (due to absence of character) to zeroes. This allows us to accommodate species with many missing characters (such as cystonects or </w:t>
      </w:r>
      <w:proofErr w:type="spellStart"/>
      <w:r w:rsidRPr="00F767BD">
        <w:rPr>
          <w:rFonts w:ascii="Arial" w:hAnsi="Arial" w:cs="Arial"/>
          <w:color w:val="000000" w:themeColor="text1"/>
        </w:rPr>
        <w:t>apolemiids</w:t>
      </w:r>
      <w:proofErr w:type="spellEnd"/>
      <w:r w:rsidRPr="00F767BD">
        <w:rPr>
          <w:rFonts w:ascii="Arial" w:hAnsi="Arial" w:cs="Arial"/>
          <w:color w:val="000000" w:themeColor="text1"/>
        </w:rPr>
        <w:t xml:space="preserve">), and to account for common absences as morphological similarities. In this ordination, PC1 (aligned with cnidoband size) explains 47.45% of variation and PC2 (aligned with heteroneme volume and involucrum length) explains 16.73% of variation. When superimposing feeding guilds onto the morphospace (Fig. </w:t>
      </w:r>
      <w:r w:rsidR="007E3153">
        <w:rPr>
          <w:rFonts w:ascii="Arial" w:hAnsi="Arial" w:cs="Arial"/>
          <w:color w:val="000000" w:themeColor="text1"/>
        </w:rPr>
        <w:t>9</w:t>
      </w:r>
      <w:r w:rsidRPr="00F767BD">
        <w:rPr>
          <w:rFonts w:ascii="Arial" w:hAnsi="Arial" w:cs="Arial"/>
          <w:color w:val="000000" w:themeColor="text1"/>
        </w:rPr>
        <w:t xml:space="preserve">), we find that the </w:t>
      </w:r>
      <w:proofErr w:type="spellStart"/>
      <w:r w:rsidRPr="00F767BD">
        <w:rPr>
          <w:rFonts w:ascii="Arial" w:hAnsi="Arial" w:cs="Arial"/>
          <w:color w:val="000000" w:themeColor="text1"/>
        </w:rPr>
        <w:t>morphospaces</w:t>
      </w:r>
      <w:proofErr w:type="spellEnd"/>
      <w:r w:rsidRPr="00F767BD">
        <w:rPr>
          <w:rFonts w:ascii="Arial" w:hAnsi="Arial" w:cs="Arial"/>
          <w:color w:val="000000" w:themeColor="text1"/>
        </w:rPr>
        <w:t xml:space="preserve"> of each feeding guild are only slightly overlapping in PC1 and PC2. A phylogenetic MANOVA showed that feeding guilds explain 27.63% of variance across extant species (p value &lt; 0.000001), and 20.97% of the variance when accounting for phylogeny, an outcome significantly distinct from the expectation under neutral evolution (p-value = 0.0196). In addition, a morphological disparity analysis accounting for phylogenetic structure shows that the morphospace of fish specialists is significantly broader than that of generalists and other specialists</w:t>
      </w:r>
      <w:ins w:id="266" w:author="Author">
        <w:r w:rsidR="00921AE8">
          <w:rPr>
            <w:rFonts w:ascii="Arial" w:hAnsi="Arial" w:cs="Arial"/>
            <w:color w:val="000000" w:themeColor="text1"/>
          </w:rPr>
          <w:t>, and the gelatinous morphospace is significantly smaller than that of all other feeding guilds</w:t>
        </w:r>
      </w:ins>
      <w:r w:rsidRPr="00F767BD">
        <w:rPr>
          <w:rFonts w:ascii="Arial" w:hAnsi="Arial" w:cs="Arial"/>
          <w:color w:val="000000" w:themeColor="text1"/>
        </w:rPr>
        <w:t>. This is</w:t>
      </w:r>
      <w:ins w:id="267" w:author="Author">
        <w:r w:rsidR="00921AE8">
          <w:rPr>
            <w:rFonts w:ascii="Arial" w:hAnsi="Arial" w:cs="Arial"/>
            <w:color w:val="000000" w:themeColor="text1"/>
          </w:rPr>
          <w:t xml:space="preserve"> mainly</w:t>
        </w:r>
      </w:ins>
      <w:r w:rsidRPr="00F767BD">
        <w:rPr>
          <w:rFonts w:ascii="Arial" w:hAnsi="Arial" w:cs="Arial"/>
          <w:color w:val="000000" w:themeColor="text1"/>
        </w:rPr>
        <w:t xml:space="preserve"> due to the large morphological disparities between cystonects and piscivorous </w:t>
      </w:r>
      <w:proofErr w:type="spellStart"/>
      <w:r w:rsidRPr="00F767BD">
        <w:rPr>
          <w:rFonts w:ascii="Arial" w:hAnsi="Arial" w:cs="Arial"/>
          <w:color w:val="000000" w:themeColor="text1"/>
        </w:rPr>
        <w:t>euphysonects</w:t>
      </w:r>
      <w:proofErr w:type="spellEnd"/>
      <w:ins w:id="268" w:author="Author">
        <w:r w:rsidR="00921AE8">
          <w:rPr>
            <w:rFonts w:ascii="Arial" w:hAnsi="Arial" w:cs="Arial"/>
            <w:color w:val="000000" w:themeColor="text1"/>
          </w:rPr>
          <w:t>, and to the narrow taxonomic diversity of gelatinous specialists (</w:t>
        </w:r>
        <w:proofErr w:type="spellStart"/>
        <w:r w:rsidR="00921AE8" w:rsidRPr="00CA6594">
          <w:rPr>
            <w:rFonts w:ascii="Arial" w:hAnsi="Arial" w:cs="Arial"/>
            <w:i/>
            <w:iCs/>
            <w:color w:val="000000" w:themeColor="text1"/>
            <w:rPrChange w:id="269" w:author="Author">
              <w:rPr>
                <w:rFonts w:ascii="Arial" w:hAnsi="Arial" w:cs="Arial"/>
                <w:color w:val="000000" w:themeColor="text1"/>
              </w:rPr>
            </w:rPrChange>
          </w:rPr>
          <w:t>Apolemia</w:t>
        </w:r>
        <w:proofErr w:type="spellEnd"/>
        <w:r w:rsidR="00921AE8">
          <w:rPr>
            <w:rFonts w:ascii="Arial" w:hAnsi="Arial" w:cs="Arial"/>
            <w:color w:val="000000" w:themeColor="text1"/>
          </w:rPr>
          <w:t xml:space="preserve"> spp.)</w:t>
        </w:r>
      </w:ins>
      <w:r w:rsidRPr="00F767BD">
        <w:rPr>
          <w:rFonts w:ascii="Arial" w:hAnsi="Arial" w:cs="Arial"/>
          <w:color w:val="000000" w:themeColor="text1"/>
        </w:rPr>
        <w:t>. There are no significant differences among the morphospace disparities of the other feeding guilds.</w:t>
      </w:r>
    </w:p>
    <w:p w14:paraId="438BCD77" w14:textId="32C5885E" w:rsidR="00B653FA" w:rsidRPr="00F767BD" w:rsidRDefault="00B653FA" w:rsidP="00CA6594">
      <w:pPr>
        <w:pStyle w:val="BodyText"/>
        <w:jc w:val="both"/>
        <w:rPr>
          <w:rFonts w:ascii="Arial" w:hAnsi="Arial" w:cs="Arial"/>
          <w:color w:val="000000" w:themeColor="text1"/>
        </w:rPr>
        <w:pPrChange w:id="270" w:author="Author">
          <w:pPr>
            <w:pStyle w:val="BodyText"/>
            <w:ind w:firstLine="720"/>
            <w:jc w:val="both"/>
          </w:pPr>
        </w:pPrChange>
      </w:pPr>
      <w:ins w:id="271" w:author="Author">
        <w:r>
          <w:rPr>
            <w:rFonts w:ascii="Arial" w:hAnsi="Arial" w:cs="Arial"/>
            <w:noProof/>
            <w:color w:val="000000" w:themeColor="text1"/>
          </w:rPr>
          <w:drawing>
            <wp:inline distT="0" distB="0" distL="0" distR="0" wp14:anchorId="5F0D3BF6" wp14:editId="28289D98">
              <wp:extent cx="4129362" cy="402524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0976" cy="4036567"/>
                      </a:xfrm>
                      <a:prstGeom prst="rect">
                        <a:avLst/>
                      </a:prstGeom>
                    </pic:spPr>
                  </pic:pic>
                </a:graphicData>
              </a:graphic>
            </wp:inline>
          </w:drawing>
        </w:r>
      </w:ins>
    </w:p>
    <w:p w14:paraId="13E61C9D" w14:textId="073BAFFA"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 xml:space="preserve">Figure 9. </w:t>
      </w:r>
      <w:proofErr w:type="spellStart"/>
      <w:r w:rsidR="002550B4" w:rsidRPr="00F767BD">
        <w:rPr>
          <w:rFonts w:ascii="Arial" w:hAnsi="Arial" w:cs="Arial"/>
          <w:color w:val="000000" w:themeColor="text1"/>
        </w:rPr>
        <w:t>Phylomorphospace</w:t>
      </w:r>
      <w:proofErr w:type="spellEnd"/>
      <w:r w:rsidR="002550B4" w:rsidRPr="00F767BD">
        <w:rPr>
          <w:rFonts w:ascii="Arial" w:hAnsi="Arial" w:cs="Arial"/>
          <w:color w:val="000000" w:themeColor="text1"/>
        </w:rPr>
        <w:t xml:space="preserve"> showing PC1 and PC2 from a PCA of continuous morphological characters with inapplicable states transformed to zeroes, overlapped with polygons conservatively defining the space occupied by each feeding guild. Lines between species coordinates show the phylogenetic relationships between them.</w:t>
      </w:r>
      <w:ins w:id="272" w:author="Author">
        <w:r w:rsidR="00921AE8">
          <w:rPr>
            <w:rFonts w:ascii="Arial" w:hAnsi="Arial" w:cs="Arial"/>
            <w:color w:val="000000" w:themeColor="text1"/>
          </w:rPr>
          <w:t xml:space="preserve"> Grey points indicate species with no feeding guild information.</w:t>
        </w:r>
      </w:ins>
    </w:p>
    <w:p w14:paraId="3F2EF666" w14:textId="3497DBA6"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i/>
          <w:color w:val="000000" w:themeColor="text1"/>
        </w:rPr>
        <w:t>Convergent evolution</w:t>
      </w:r>
      <w:r w:rsidRPr="00F767BD">
        <w:rPr>
          <w:rFonts w:ascii="Arial" w:hAnsi="Arial" w:cs="Arial"/>
          <w:color w:val="000000" w:themeColor="text1"/>
        </w:rPr>
        <w:t xml:space="preserve"> – Convergence is a widespread evolutionary phenomenon where distantly related clades independently evolve similar phenotypes. When the dimensionality of the state space is small as it is in tentilla morphology, convergence is more likely given the same amount of evolutionary change. Using the package SURFACE (Ingram and Mahler 2013), we identified convergence in haploneme nematocyst </w:t>
      </w:r>
      <w:del w:id="273" w:author="Author">
        <w:r w:rsidRPr="00F767BD" w:rsidDel="00116D66">
          <w:rPr>
            <w:rFonts w:ascii="Arial" w:hAnsi="Arial" w:cs="Arial"/>
            <w:color w:val="000000" w:themeColor="text1"/>
          </w:rPr>
          <w:delText xml:space="preserve">shape </w:delText>
        </w:r>
      </w:del>
      <w:ins w:id="274" w:author="Author">
        <w:r w:rsidR="00116D66">
          <w:rPr>
            <w:rFonts w:ascii="Arial" w:hAnsi="Arial" w:cs="Arial"/>
            <w:color w:val="000000" w:themeColor="text1"/>
          </w:rPr>
          <w:t>dimensions</w:t>
        </w:r>
        <w:r w:rsidR="00116D66" w:rsidRPr="00F767BD">
          <w:rPr>
            <w:rFonts w:ascii="Arial" w:hAnsi="Arial" w:cs="Arial"/>
            <w:color w:val="000000" w:themeColor="text1"/>
          </w:rPr>
          <w:t xml:space="preserve"> </w:t>
        </w:r>
      </w:ins>
      <w:r w:rsidRPr="00F767BD">
        <w:rPr>
          <w:rFonts w:ascii="Arial" w:hAnsi="Arial" w:cs="Arial"/>
          <w:color w:val="000000" w:themeColor="text1"/>
        </w:rPr>
        <w:t>and in morphospace position. In Damian-Serrano et al. (202</w:t>
      </w:r>
      <w:ins w:id="275" w:author="Author">
        <w:r w:rsidR="00316313">
          <w:rPr>
            <w:rFonts w:ascii="Arial" w:hAnsi="Arial" w:cs="Arial"/>
            <w:color w:val="000000" w:themeColor="text1"/>
          </w:rPr>
          <w:t>1</w:t>
        </w:r>
      </w:ins>
      <w:del w:id="276" w:author="Author">
        <w:r w:rsidRPr="00F767BD" w:rsidDel="00316313">
          <w:rPr>
            <w:rFonts w:ascii="Arial" w:hAnsi="Arial" w:cs="Arial"/>
            <w:color w:val="000000" w:themeColor="text1"/>
          </w:rPr>
          <w:delText>0</w:delText>
        </w:r>
      </w:del>
      <w:r w:rsidRPr="00F767BD">
        <w:rPr>
          <w:rFonts w:ascii="Arial" w:hAnsi="Arial" w:cs="Arial"/>
          <w:color w:val="000000" w:themeColor="text1"/>
        </w:rPr>
        <w:t xml:space="preserve">), we identified haploneme nematocyst </w:t>
      </w:r>
      <w:del w:id="277" w:author="Author">
        <w:r w:rsidRPr="00F767BD" w:rsidDel="00116D66">
          <w:rPr>
            <w:rFonts w:ascii="Arial" w:hAnsi="Arial" w:cs="Arial"/>
            <w:color w:val="000000" w:themeColor="text1"/>
          </w:rPr>
          <w:delText xml:space="preserve">shape </w:delText>
        </w:r>
      </w:del>
      <w:ins w:id="278" w:author="Author">
        <w:r w:rsidR="00116D66">
          <w:rPr>
            <w:rFonts w:ascii="Arial" w:hAnsi="Arial" w:cs="Arial"/>
            <w:color w:val="000000" w:themeColor="text1"/>
          </w:rPr>
          <w:t>elongation</w:t>
        </w:r>
        <w:r w:rsidR="00116D66" w:rsidRPr="00F767BD">
          <w:rPr>
            <w:rFonts w:ascii="Arial" w:hAnsi="Arial" w:cs="Arial"/>
            <w:color w:val="000000" w:themeColor="text1"/>
          </w:rPr>
          <w:t xml:space="preserve"> </w:t>
        </w:r>
      </w:ins>
      <w:r w:rsidRPr="00F767BD">
        <w:rPr>
          <w:rFonts w:ascii="Arial" w:hAnsi="Arial" w:cs="Arial"/>
          <w:color w:val="000000" w:themeColor="text1"/>
        </w:rPr>
        <w:t xml:space="preserve">as one of the traits associated with the convergent evolution of </w:t>
      </w:r>
      <w:proofErr w:type="spellStart"/>
      <w:r w:rsidRPr="00F767BD">
        <w:rPr>
          <w:rFonts w:ascii="Arial" w:hAnsi="Arial" w:cs="Arial"/>
          <w:color w:val="000000" w:themeColor="text1"/>
        </w:rPr>
        <w:t>piscivory</w:t>
      </w:r>
      <w:proofErr w:type="spellEnd"/>
      <w:r w:rsidRPr="00F767BD">
        <w:rPr>
          <w:rFonts w:ascii="Arial" w:hAnsi="Arial" w:cs="Arial"/>
          <w:color w:val="000000" w:themeColor="text1"/>
        </w:rPr>
        <w:t>. Here we find that indeed wider haploneme nematocysts have convergently evolved in the piscivore cy</w:t>
      </w:r>
      <w:ins w:id="279" w:author="Author">
        <w:r w:rsidR="003B490A">
          <w:rPr>
            <w:rFonts w:ascii="Arial" w:hAnsi="Arial" w:cs="Arial"/>
            <w:color w:val="000000" w:themeColor="text1"/>
          </w:rPr>
          <w:t>s</w:t>
        </w:r>
      </w:ins>
      <w:r w:rsidRPr="00F767BD">
        <w:rPr>
          <w:rFonts w:ascii="Arial" w:hAnsi="Arial" w:cs="Arial"/>
          <w:color w:val="000000" w:themeColor="text1"/>
        </w:rPr>
        <w:t xml:space="preserve">tonects and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spp. (Fig. </w:t>
      </w:r>
      <w:r w:rsidR="007E3153">
        <w:rPr>
          <w:rFonts w:ascii="Arial" w:hAnsi="Arial" w:cs="Arial"/>
          <w:color w:val="000000" w:themeColor="text1"/>
        </w:rPr>
        <w:t>7</w:t>
      </w:r>
      <w:r w:rsidRPr="00F767BD">
        <w:rPr>
          <w:rFonts w:ascii="Arial" w:hAnsi="Arial" w:cs="Arial"/>
          <w:color w:val="000000" w:themeColor="text1"/>
        </w:rPr>
        <w:t>A).</w:t>
      </w:r>
      <w:ins w:id="280" w:author="Author">
        <w:r w:rsidR="00110C81">
          <w:rPr>
            <w:rFonts w:ascii="Arial" w:hAnsi="Arial" w:cs="Arial"/>
            <w:color w:val="000000" w:themeColor="text1"/>
          </w:rPr>
          <w:t xml:space="preserve"> Independent shifts in width are responsible for this convergent loss of elongation.</w:t>
        </w:r>
      </w:ins>
      <w:r w:rsidRPr="00F767BD">
        <w:rPr>
          <w:rFonts w:ascii="Arial" w:hAnsi="Arial" w:cs="Arial"/>
          <w:color w:val="000000" w:themeColor="text1"/>
        </w:rPr>
        <w:t xml:space="preserve"> </w:t>
      </w:r>
      <w:del w:id="281" w:author="Author">
        <w:r w:rsidRPr="00F767BD" w:rsidDel="008C7E57">
          <w:rPr>
            <w:rFonts w:ascii="Arial" w:hAnsi="Arial" w:cs="Arial"/>
            <w:color w:val="000000" w:themeColor="text1"/>
          </w:rPr>
          <w:delText xml:space="preserve">Extremely </w:delText>
        </w:r>
        <w:r w:rsidRPr="00F767BD" w:rsidDel="00110C81">
          <w:rPr>
            <w:rFonts w:ascii="Arial" w:hAnsi="Arial" w:cs="Arial"/>
            <w:color w:val="000000" w:themeColor="text1"/>
          </w:rPr>
          <w:delText xml:space="preserve">narrow </w:delText>
        </w:r>
        <w:r w:rsidRPr="00F767BD" w:rsidDel="008C7E57">
          <w:rPr>
            <w:rFonts w:ascii="Arial" w:hAnsi="Arial" w:cs="Arial"/>
            <w:color w:val="000000" w:themeColor="text1"/>
          </w:rPr>
          <w:delText xml:space="preserve">haplonemes have also evolved convergently in </w:delText>
        </w:r>
        <w:r w:rsidRPr="00F767BD" w:rsidDel="008C7E57">
          <w:rPr>
            <w:rFonts w:ascii="Arial" w:hAnsi="Arial" w:cs="Arial"/>
            <w:i/>
            <w:color w:val="000000" w:themeColor="text1"/>
          </w:rPr>
          <w:delText>Cordagalma ordinatum</w:delText>
        </w:r>
        <w:r w:rsidRPr="00F767BD" w:rsidDel="008C7E57">
          <w:rPr>
            <w:rFonts w:ascii="Arial" w:hAnsi="Arial" w:cs="Arial"/>
            <w:color w:val="000000" w:themeColor="text1"/>
          </w:rPr>
          <w:delText xml:space="preserve"> and copepod specialist calycophorans such as </w:delText>
        </w:r>
        <w:r w:rsidRPr="00F767BD" w:rsidDel="008C7E57">
          <w:rPr>
            <w:rFonts w:ascii="Arial" w:hAnsi="Arial" w:cs="Arial"/>
            <w:i/>
            <w:color w:val="000000" w:themeColor="text1"/>
          </w:rPr>
          <w:delText>Sphaeronectes koellikeri</w:delText>
        </w:r>
        <w:r w:rsidRPr="00F767BD" w:rsidDel="008C7E57">
          <w:rPr>
            <w:rFonts w:ascii="Arial" w:hAnsi="Arial" w:cs="Arial"/>
            <w:color w:val="000000" w:themeColor="text1"/>
          </w:rPr>
          <w:delText xml:space="preserve">. </w:delText>
        </w:r>
      </w:del>
      <w:r w:rsidRPr="00F767BD">
        <w:rPr>
          <w:rFonts w:ascii="Arial" w:hAnsi="Arial" w:cs="Arial"/>
          <w:color w:val="000000" w:themeColor="text1"/>
        </w:rPr>
        <w:t xml:space="preserve">When integrating many traits into a couple principal components, we find two distinct convergences between </w:t>
      </w:r>
      <w:proofErr w:type="spellStart"/>
      <w:r w:rsidRPr="00F767BD">
        <w:rPr>
          <w:rFonts w:ascii="Arial" w:hAnsi="Arial" w:cs="Arial"/>
          <w:color w:val="000000" w:themeColor="text1"/>
        </w:rPr>
        <w:t>euphysonects</w:t>
      </w:r>
      <w:proofErr w:type="spellEnd"/>
      <w:r w:rsidRPr="00F767BD">
        <w:rPr>
          <w:rFonts w:ascii="Arial" w:hAnsi="Arial" w:cs="Arial"/>
          <w:color w:val="000000" w:themeColor="text1"/>
        </w:rPr>
        <w:t xml:space="preserve"> and calycophorans with a reduced prey capture apparatus. Those convergences are between </w:t>
      </w:r>
      <w:proofErr w:type="spellStart"/>
      <w:r w:rsidRPr="00F767BD">
        <w:rPr>
          <w:rFonts w:ascii="Arial" w:hAnsi="Arial" w:cs="Arial"/>
          <w:i/>
          <w:color w:val="000000" w:themeColor="text1"/>
        </w:rPr>
        <w:t>Frillagalma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vityazi</w:t>
      </w:r>
      <w:proofErr w:type="spellEnd"/>
      <w:r w:rsidRPr="00F767BD">
        <w:rPr>
          <w:rFonts w:ascii="Arial" w:hAnsi="Arial" w:cs="Arial"/>
          <w:color w:val="000000" w:themeColor="text1"/>
        </w:rPr>
        <w:t xml:space="preserve"> and calycophorans, and </w:t>
      </w:r>
      <w:del w:id="282" w:author="Author">
        <w:r w:rsidRPr="00F767BD" w:rsidDel="008C7E57">
          <w:rPr>
            <w:rFonts w:ascii="Arial" w:hAnsi="Arial" w:cs="Arial"/>
            <w:color w:val="000000" w:themeColor="text1"/>
          </w:rPr>
          <w:delText xml:space="preserve">once again </w:delText>
        </w:r>
      </w:del>
      <w:r w:rsidRPr="00F767BD">
        <w:rPr>
          <w:rFonts w:ascii="Arial" w:hAnsi="Arial" w:cs="Arial"/>
          <w:color w:val="000000" w:themeColor="text1"/>
        </w:rPr>
        <w:t xml:space="preserve">between </w:t>
      </w:r>
      <w:ins w:id="283" w:author="Author">
        <w:r w:rsidR="008C7E57">
          <w:rPr>
            <w:rFonts w:ascii="Arial" w:hAnsi="Arial" w:cs="Arial"/>
            <w:color w:val="000000" w:themeColor="text1"/>
          </w:rPr>
          <w:t>the e</w:t>
        </w:r>
        <w:r w:rsidR="008C7E57" w:rsidRPr="00F767BD">
          <w:rPr>
            <w:rFonts w:ascii="Arial" w:hAnsi="Arial" w:cs="Arial"/>
            <w:color w:val="000000" w:themeColor="text1"/>
          </w:rPr>
          <w:t xml:space="preserve">xtremely </w:t>
        </w:r>
        <w:r w:rsidR="008C7E57">
          <w:rPr>
            <w:rFonts w:ascii="Arial" w:hAnsi="Arial" w:cs="Arial"/>
            <w:color w:val="000000" w:themeColor="text1"/>
          </w:rPr>
          <w:t>small</w:t>
        </w:r>
        <w:r w:rsidR="008C7E57" w:rsidRPr="00F767BD">
          <w:rPr>
            <w:rFonts w:ascii="Arial" w:hAnsi="Arial" w:cs="Arial"/>
            <w:color w:val="000000" w:themeColor="text1"/>
          </w:rPr>
          <w:t xml:space="preserve"> haplonemes in</w:t>
        </w:r>
        <w:r w:rsidR="008C7E57">
          <w:rPr>
            <w:rFonts w:ascii="Arial" w:hAnsi="Arial" w:cs="Arial"/>
            <w:color w:val="000000" w:themeColor="text1"/>
          </w:rPr>
          <w:t xml:space="preserve"> the </w:t>
        </w:r>
        <w:proofErr w:type="spellStart"/>
        <w:r w:rsidR="008C7E57">
          <w:rPr>
            <w:rFonts w:ascii="Arial" w:hAnsi="Arial" w:cs="Arial"/>
            <w:color w:val="000000" w:themeColor="text1"/>
          </w:rPr>
          <w:t>euphysonect</w:t>
        </w:r>
        <w:proofErr w:type="spellEnd"/>
        <w:r w:rsidR="008C7E57" w:rsidRPr="00F767BD">
          <w:rPr>
            <w:rFonts w:ascii="Arial" w:hAnsi="Arial" w:cs="Arial"/>
            <w:color w:val="000000" w:themeColor="text1"/>
          </w:rPr>
          <w:t xml:space="preserve"> </w:t>
        </w:r>
        <w:proofErr w:type="spellStart"/>
        <w:r w:rsidR="008C7E57" w:rsidRPr="00F767BD">
          <w:rPr>
            <w:rFonts w:ascii="Arial" w:hAnsi="Arial" w:cs="Arial"/>
            <w:i/>
            <w:color w:val="000000" w:themeColor="text1"/>
          </w:rPr>
          <w:t>Cordagalma</w:t>
        </w:r>
        <w:proofErr w:type="spellEnd"/>
        <w:r w:rsidR="008C7E57" w:rsidRPr="00F767BD">
          <w:rPr>
            <w:rFonts w:ascii="Arial" w:hAnsi="Arial" w:cs="Arial"/>
            <w:i/>
            <w:color w:val="000000" w:themeColor="text1"/>
          </w:rPr>
          <w:t xml:space="preserve"> </w:t>
        </w:r>
        <w:proofErr w:type="spellStart"/>
        <w:r w:rsidR="008C7E57" w:rsidRPr="00F767BD">
          <w:rPr>
            <w:rFonts w:ascii="Arial" w:hAnsi="Arial" w:cs="Arial"/>
            <w:i/>
            <w:color w:val="000000" w:themeColor="text1"/>
          </w:rPr>
          <w:t>ordinatum</w:t>
        </w:r>
        <w:proofErr w:type="spellEnd"/>
        <w:r w:rsidR="008C7E57" w:rsidRPr="00F767BD">
          <w:rPr>
            <w:rFonts w:ascii="Arial" w:hAnsi="Arial" w:cs="Arial"/>
            <w:color w:val="000000" w:themeColor="text1"/>
          </w:rPr>
          <w:t xml:space="preserve"> and copepod specialist calycophorans such as </w:t>
        </w:r>
        <w:proofErr w:type="spellStart"/>
        <w:r w:rsidR="008C7E57" w:rsidRPr="00F767BD">
          <w:rPr>
            <w:rFonts w:ascii="Arial" w:hAnsi="Arial" w:cs="Arial"/>
            <w:i/>
            <w:color w:val="000000" w:themeColor="text1"/>
          </w:rPr>
          <w:t>Sphaeronectes</w:t>
        </w:r>
        <w:proofErr w:type="spellEnd"/>
        <w:r w:rsidR="008C7E57" w:rsidRPr="00F767BD">
          <w:rPr>
            <w:rFonts w:ascii="Arial" w:hAnsi="Arial" w:cs="Arial"/>
            <w:i/>
            <w:color w:val="000000" w:themeColor="text1"/>
          </w:rPr>
          <w:t xml:space="preserve"> </w:t>
        </w:r>
        <w:proofErr w:type="spellStart"/>
        <w:r w:rsidR="008C7E57" w:rsidRPr="00F767BD">
          <w:rPr>
            <w:rFonts w:ascii="Arial" w:hAnsi="Arial" w:cs="Arial"/>
            <w:i/>
            <w:color w:val="000000" w:themeColor="text1"/>
          </w:rPr>
          <w:t>koellikeri</w:t>
        </w:r>
      </w:ins>
      <w:proofErr w:type="spellEnd"/>
      <w:del w:id="284" w:author="Author">
        <w:r w:rsidRPr="00F767BD" w:rsidDel="008C7E57">
          <w:rPr>
            <w:rFonts w:ascii="Arial" w:hAnsi="Arial" w:cs="Arial"/>
            <w:i/>
            <w:color w:val="000000" w:themeColor="text1"/>
          </w:rPr>
          <w:delText>Cordagalma ordinatum</w:delText>
        </w:r>
        <w:r w:rsidRPr="00F767BD" w:rsidDel="008C7E57">
          <w:rPr>
            <w:rFonts w:ascii="Arial" w:hAnsi="Arial" w:cs="Arial"/>
            <w:color w:val="000000" w:themeColor="text1"/>
          </w:rPr>
          <w:delText xml:space="preserve"> and </w:delText>
        </w:r>
        <w:r w:rsidRPr="00F767BD" w:rsidDel="008C7E57">
          <w:rPr>
            <w:rFonts w:ascii="Arial" w:hAnsi="Arial" w:cs="Arial"/>
            <w:i/>
            <w:color w:val="000000" w:themeColor="text1"/>
          </w:rPr>
          <w:delText>Spaheronectes koellikeri</w:delText>
        </w:r>
      </w:del>
      <w:r w:rsidRPr="00F767BD">
        <w:rPr>
          <w:rFonts w:ascii="Arial" w:hAnsi="Arial" w:cs="Arial"/>
          <w:color w:val="000000" w:themeColor="text1"/>
        </w:rPr>
        <w:t xml:space="preserve"> (Fig. </w:t>
      </w:r>
      <w:r w:rsidR="007E3153">
        <w:rPr>
          <w:rFonts w:ascii="Arial" w:hAnsi="Arial" w:cs="Arial"/>
          <w:color w:val="000000" w:themeColor="text1"/>
        </w:rPr>
        <w:t>7</w:t>
      </w:r>
      <w:r w:rsidRPr="00F767BD">
        <w:rPr>
          <w:rFonts w:ascii="Arial" w:hAnsi="Arial" w:cs="Arial"/>
          <w:color w:val="000000" w:themeColor="text1"/>
        </w:rPr>
        <w:t>B).</w:t>
      </w:r>
    </w:p>
    <w:p w14:paraId="07AF7FB3" w14:textId="26A1056E" w:rsidR="00BA281E" w:rsidRPr="00F767BD" w:rsidRDefault="002550B4" w:rsidP="007E3153">
      <w:pPr>
        <w:pStyle w:val="BodyText"/>
        <w:ind w:firstLine="720"/>
        <w:jc w:val="both"/>
        <w:rPr>
          <w:rFonts w:ascii="Arial" w:hAnsi="Arial" w:cs="Arial"/>
          <w:color w:val="000000" w:themeColor="text1"/>
        </w:rPr>
      </w:pPr>
      <w:r w:rsidRPr="00F767BD">
        <w:rPr>
          <w:rFonts w:ascii="Arial" w:hAnsi="Arial" w:cs="Arial"/>
          <w:i/>
          <w:color w:val="000000" w:themeColor="text1"/>
        </w:rPr>
        <w:t>Functional morphology of tentillum and nematocyst discharge</w:t>
      </w:r>
      <w:r w:rsidRPr="00F767BD">
        <w:rPr>
          <w:rFonts w:ascii="Arial" w:hAnsi="Arial" w:cs="Arial"/>
          <w:color w:val="000000" w:themeColor="text1"/>
        </w:rPr>
        <w:t xml:space="preserve"> – Tentillum and nematocyst discharge high speed videos and measurements are available in the </w:t>
      </w:r>
      <w:proofErr w:type="spellStart"/>
      <w:r w:rsidRPr="00F767BD">
        <w:rPr>
          <w:rFonts w:ascii="Arial" w:hAnsi="Arial" w:cs="Arial"/>
          <w:color w:val="000000" w:themeColor="text1"/>
        </w:rPr>
        <w:t>Suple</w:t>
      </w:r>
      <w:del w:id="285" w:author="Author">
        <w:r w:rsidRPr="00F767BD" w:rsidDel="008C7E57">
          <w:rPr>
            <w:rFonts w:ascii="Arial" w:hAnsi="Arial" w:cs="Arial"/>
            <w:color w:val="000000" w:themeColor="text1"/>
          </w:rPr>
          <w:delText>m</w:delText>
        </w:r>
      </w:del>
      <w:r w:rsidRPr="00F767BD">
        <w:rPr>
          <w:rFonts w:ascii="Arial" w:hAnsi="Arial" w:cs="Arial"/>
          <w:color w:val="000000" w:themeColor="text1"/>
        </w:rPr>
        <w:t>mentary</w:t>
      </w:r>
      <w:proofErr w:type="spellEnd"/>
      <w:r w:rsidRPr="00F767BD">
        <w:rPr>
          <w:rFonts w:ascii="Arial" w:hAnsi="Arial" w:cs="Arial"/>
          <w:color w:val="000000" w:themeColor="text1"/>
        </w:rPr>
        <w:t xml:space="preserve"> Information. While the sample sizes of these measurements were insufficient to draw reliable statistical results at a phylogenetic level, we did observe patterns that may be relevant to their functional morphology. For example, cnidoband length is strongly correlated with discharge speed (p value = 0.0002). This explains much of the considerable difference between </w:t>
      </w:r>
      <w:proofErr w:type="spellStart"/>
      <w:r w:rsidRPr="00F767BD">
        <w:rPr>
          <w:rFonts w:ascii="Arial" w:hAnsi="Arial" w:cs="Arial"/>
          <w:color w:val="000000" w:themeColor="text1"/>
        </w:rPr>
        <w:t>euphysonect</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calycophoran</w:t>
      </w:r>
      <w:proofErr w:type="spellEnd"/>
      <w:r w:rsidRPr="00F767BD">
        <w:rPr>
          <w:rFonts w:ascii="Arial" w:hAnsi="Arial" w:cs="Arial"/>
          <w:color w:val="000000" w:themeColor="text1"/>
        </w:rPr>
        <w:t xml:space="preserve"> tentilla discharge speeds (average discharge speeds: 225.0mm/s and 41.8mm/s respectively; t-test p value = 0.011), since the </w:t>
      </w:r>
      <w:proofErr w:type="spellStart"/>
      <w:r w:rsidRPr="00F767BD">
        <w:rPr>
          <w:rFonts w:ascii="Arial" w:hAnsi="Arial" w:cs="Arial"/>
          <w:color w:val="000000" w:themeColor="text1"/>
        </w:rPr>
        <w:t>euphysonects</w:t>
      </w:r>
      <w:proofErr w:type="spellEnd"/>
      <w:r w:rsidRPr="00F767BD">
        <w:rPr>
          <w:rFonts w:ascii="Arial" w:hAnsi="Arial" w:cs="Arial"/>
          <w:color w:val="000000" w:themeColor="text1"/>
        </w:rPr>
        <w:t xml:space="preserve"> have larger tentilla than the calycophorans among the species recorded. In addition, we observed that </w:t>
      </w:r>
      <w:proofErr w:type="spellStart"/>
      <w:r w:rsidRPr="00F767BD">
        <w:rPr>
          <w:rFonts w:ascii="Arial" w:hAnsi="Arial" w:cs="Arial"/>
          <w:color w:val="000000" w:themeColor="text1"/>
        </w:rPr>
        <w:t>calycophoran</w:t>
      </w:r>
      <w:proofErr w:type="spellEnd"/>
      <w:r w:rsidRPr="00F767BD">
        <w:rPr>
          <w:rFonts w:ascii="Arial" w:hAnsi="Arial" w:cs="Arial"/>
          <w:color w:val="000000" w:themeColor="text1"/>
        </w:rPr>
        <w:t xml:space="preserve"> haploneme tubules fire faster than those of </w:t>
      </w:r>
      <w:proofErr w:type="spellStart"/>
      <w:r w:rsidRPr="00F767BD">
        <w:rPr>
          <w:rFonts w:ascii="Arial" w:hAnsi="Arial" w:cs="Arial"/>
          <w:color w:val="000000" w:themeColor="text1"/>
        </w:rPr>
        <w:t>euphysonects</w:t>
      </w:r>
      <w:proofErr w:type="spellEnd"/>
      <w:r w:rsidRPr="00F767BD">
        <w:rPr>
          <w:rFonts w:ascii="Arial" w:hAnsi="Arial" w:cs="Arial"/>
          <w:color w:val="000000" w:themeColor="text1"/>
        </w:rPr>
        <w:t xml:space="preserve"> (t-test p value = 0.001). Haploneme nematocysts discharge 2.8x faster than heteroneme nematocysts (t-test p value = 0.0012). Finally,</w:t>
      </w:r>
      <w:ins w:id="286" w:author="Author">
        <w:r w:rsidR="00921AE8">
          <w:rPr>
            <w:rFonts w:ascii="Arial" w:hAnsi="Arial" w:cs="Arial"/>
            <w:color w:val="000000" w:themeColor="text1"/>
          </w:rPr>
          <w:t xml:space="preserve"> while all nematocyst </w:t>
        </w:r>
        <w:proofErr w:type="gramStart"/>
        <w:r w:rsidR="00921AE8">
          <w:rPr>
            <w:rFonts w:ascii="Arial" w:hAnsi="Arial" w:cs="Arial"/>
            <w:color w:val="000000" w:themeColor="text1"/>
          </w:rPr>
          <w:t>evert</w:t>
        </w:r>
        <w:proofErr w:type="gramEnd"/>
        <w:r w:rsidR="00921AE8">
          <w:rPr>
            <w:rFonts w:ascii="Arial" w:hAnsi="Arial" w:cs="Arial"/>
            <w:color w:val="000000" w:themeColor="text1"/>
          </w:rPr>
          <w:t xml:space="preserve"> a twisted filament in a subtle solenoid motion,</w:t>
        </w:r>
      </w:ins>
      <w:r w:rsidRPr="00F767BD">
        <w:rPr>
          <w:rFonts w:ascii="Arial" w:hAnsi="Arial" w:cs="Arial"/>
          <w:color w:val="000000" w:themeColor="text1"/>
        </w:rPr>
        <w:t xml:space="preserve"> we observed that the </w:t>
      </w:r>
      <w:proofErr w:type="spellStart"/>
      <w:r w:rsidRPr="00F767BD">
        <w:rPr>
          <w:rFonts w:ascii="Arial" w:hAnsi="Arial" w:cs="Arial"/>
          <w:color w:val="000000" w:themeColor="text1"/>
        </w:rPr>
        <w:t>stenotele</w:t>
      </w:r>
      <w:proofErr w:type="spellEnd"/>
      <w:ins w:id="287" w:author="Author">
        <w:r w:rsidR="00921AE8">
          <w:rPr>
            <w:rFonts w:ascii="Arial" w:hAnsi="Arial" w:cs="Arial"/>
            <w:color w:val="000000" w:themeColor="text1"/>
          </w:rPr>
          <w:t xml:space="preserve"> filament</w:t>
        </w:r>
      </w:ins>
      <w:del w:id="288" w:author="Author">
        <w:r w:rsidRPr="00F767BD" w:rsidDel="00921AE8">
          <w:rPr>
            <w:rFonts w:ascii="Arial" w:hAnsi="Arial" w:cs="Arial"/>
            <w:color w:val="000000" w:themeColor="text1"/>
          </w:rPr>
          <w:delText>s</w:delText>
        </w:r>
      </w:del>
      <w:r w:rsidRPr="00F767BD">
        <w:rPr>
          <w:rFonts w:ascii="Arial" w:hAnsi="Arial" w:cs="Arial"/>
          <w:color w:val="000000" w:themeColor="text1"/>
        </w:rPr>
        <w:t xml:space="preserve"> of the </w:t>
      </w:r>
      <w:proofErr w:type="spellStart"/>
      <w:r w:rsidRPr="00F767BD">
        <w:rPr>
          <w:rFonts w:ascii="Arial" w:hAnsi="Arial" w:cs="Arial"/>
          <w:color w:val="000000" w:themeColor="text1"/>
        </w:rPr>
        <w:t>Euphysonectae</w:t>
      </w:r>
      <w:proofErr w:type="spellEnd"/>
      <w:r w:rsidRPr="00F767BD">
        <w:rPr>
          <w:rFonts w:ascii="Arial" w:hAnsi="Arial" w:cs="Arial"/>
          <w:color w:val="000000" w:themeColor="text1"/>
        </w:rPr>
        <w:t xml:space="preserve"> discharge</w:t>
      </w:r>
      <w:ins w:id="289" w:author="Author">
        <w:r w:rsidR="00921AE8">
          <w:rPr>
            <w:rFonts w:ascii="Arial" w:hAnsi="Arial" w:cs="Arial"/>
            <w:color w:val="000000" w:themeColor="text1"/>
          </w:rPr>
          <w:t>s</w:t>
        </w:r>
      </w:ins>
      <w:r w:rsidRPr="00F767BD">
        <w:rPr>
          <w:rFonts w:ascii="Arial" w:hAnsi="Arial" w:cs="Arial"/>
          <w:color w:val="000000" w:themeColor="text1"/>
        </w:rPr>
        <w:t xml:space="preserve"> </w:t>
      </w:r>
      <w:del w:id="290" w:author="Author">
        <w:r w:rsidRPr="00F767BD" w:rsidDel="00921AE8">
          <w:rPr>
            <w:rFonts w:ascii="Arial" w:hAnsi="Arial" w:cs="Arial"/>
            <w:color w:val="000000" w:themeColor="text1"/>
          </w:rPr>
          <w:delText>a helical filament</w:delText>
        </w:r>
      </w:del>
      <w:ins w:id="291" w:author="Author">
        <w:r w:rsidR="00921AE8">
          <w:rPr>
            <w:rFonts w:ascii="Arial" w:hAnsi="Arial" w:cs="Arial"/>
            <w:color w:val="000000" w:themeColor="text1"/>
          </w:rPr>
          <w:t>in a distinctively coiled solenoid fashion</w:t>
        </w:r>
      </w:ins>
      <w:r w:rsidRPr="00F767BD">
        <w:rPr>
          <w:rFonts w:ascii="Arial" w:hAnsi="Arial" w:cs="Arial"/>
          <w:color w:val="000000" w:themeColor="text1"/>
        </w:rPr>
        <w:t xml:space="preserve"> that “drills” itself </w:t>
      </w:r>
      <w:ins w:id="292" w:author="Author">
        <w:r w:rsidR="00921AE8">
          <w:rPr>
            <w:rFonts w:ascii="Arial" w:hAnsi="Arial" w:cs="Arial"/>
            <w:color w:val="000000" w:themeColor="text1"/>
          </w:rPr>
          <w:t xml:space="preserve">like a corkscrew </w:t>
        </w:r>
      </w:ins>
      <w:r w:rsidRPr="00F767BD">
        <w:rPr>
          <w:rFonts w:ascii="Arial" w:hAnsi="Arial" w:cs="Arial"/>
          <w:color w:val="000000" w:themeColor="text1"/>
        </w:rPr>
        <w:t>through the medium it penetrates as it everts.</w:t>
      </w:r>
      <w:ins w:id="293" w:author="Author">
        <w:r w:rsidR="00921AE8">
          <w:rPr>
            <w:rFonts w:ascii="Arial" w:hAnsi="Arial" w:cs="Arial"/>
            <w:color w:val="000000" w:themeColor="text1"/>
          </w:rPr>
          <w:t xml:space="preserve"> This is particularly conspicuous in the </w:t>
        </w:r>
        <w:proofErr w:type="spellStart"/>
        <w:r w:rsidR="00921AE8">
          <w:rPr>
            <w:rFonts w:ascii="Arial" w:hAnsi="Arial" w:cs="Arial"/>
            <w:color w:val="000000" w:themeColor="text1"/>
          </w:rPr>
          <w:t>stenoteles</w:t>
        </w:r>
        <w:proofErr w:type="spellEnd"/>
        <w:r w:rsidR="00921AE8">
          <w:rPr>
            <w:rFonts w:ascii="Arial" w:hAnsi="Arial" w:cs="Arial"/>
            <w:color w:val="000000" w:themeColor="text1"/>
          </w:rPr>
          <w:t xml:space="preserve"> of </w:t>
        </w:r>
        <w:proofErr w:type="spellStart"/>
        <w:r w:rsidR="00921AE8" w:rsidRPr="00CA6594">
          <w:rPr>
            <w:rFonts w:ascii="Arial" w:hAnsi="Arial" w:cs="Arial"/>
            <w:i/>
            <w:iCs/>
            <w:color w:val="000000" w:themeColor="text1"/>
            <w:rPrChange w:id="294" w:author="Author">
              <w:rPr>
                <w:rFonts w:ascii="Arial" w:hAnsi="Arial" w:cs="Arial"/>
                <w:color w:val="000000" w:themeColor="text1"/>
              </w:rPr>
            </w:rPrChange>
          </w:rPr>
          <w:t>Frillagalma</w:t>
        </w:r>
        <w:proofErr w:type="spellEnd"/>
        <w:r w:rsidR="00921AE8" w:rsidRPr="00CA6594">
          <w:rPr>
            <w:rFonts w:ascii="Arial" w:hAnsi="Arial" w:cs="Arial"/>
            <w:i/>
            <w:iCs/>
            <w:color w:val="000000" w:themeColor="text1"/>
            <w:rPrChange w:id="295" w:author="Author">
              <w:rPr>
                <w:rFonts w:ascii="Arial" w:hAnsi="Arial" w:cs="Arial"/>
                <w:color w:val="000000" w:themeColor="text1"/>
              </w:rPr>
            </w:rPrChange>
          </w:rPr>
          <w:t xml:space="preserve"> </w:t>
        </w:r>
        <w:proofErr w:type="spellStart"/>
        <w:r w:rsidR="00921AE8" w:rsidRPr="00CA6594">
          <w:rPr>
            <w:rFonts w:ascii="Arial" w:hAnsi="Arial" w:cs="Arial"/>
            <w:i/>
            <w:iCs/>
            <w:color w:val="000000" w:themeColor="text1"/>
            <w:rPrChange w:id="296" w:author="Author">
              <w:rPr>
                <w:rFonts w:ascii="Arial" w:hAnsi="Arial" w:cs="Arial"/>
                <w:color w:val="000000" w:themeColor="text1"/>
              </w:rPr>
            </w:rPrChange>
          </w:rPr>
          <w:t>vityazi</w:t>
        </w:r>
        <w:proofErr w:type="spellEnd"/>
        <w:r w:rsidR="00921AE8" w:rsidRPr="00CA6594">
          <w:rPr>
            <w:rFonts w:ascii="Arial" w:hAnsi="Arial" w:cs="Arial"/>
            <w:color w:val="000000" w:themeColor="text1"/>
            <w:rPrChange w:id="297" w:author="Author">
              <w:rPr>
                <w:rFonts w:ascii="Arial" w:hAnsi="Arial" w:cs="Arial"/>
                <w:i/>
                <w:iCs/>
                <w:color w:val="000000" w:themeColor="text1"/>
              </w:rPr>
            </w:rPrChange>
          </w:rPr>
          <w:t xml:space="preserve"> (</w:t>
        </w:r>
        <w:r w:rsidR="00921AE8">
          <w:rPr>
            <w:rFonts w:ascii="Arial" w:hAnsi="Arial" w:cs="Arial"/>
            <w:color w:val="000000" w:themeColor="text1"/>
          </w:rPr>
          <w:t>Damian-Serrano 2021</w:t>
        </w:r>
        <w:r w:rsidR="00921AE8" w:rsidRPr="00CA6594">
          <w:rPr>
            <w:rFonts w:ascii="Arial" w:hAnsi="Arial" w:cs="Arial"/>
            <w:color w:val="000000" w:themeColor="text1"/>
            <w:rPrChange w:id="298" w:author="Author">
              <w:rPr>
                <w:rFonts w:ascii="Arial" w:hAnsi="Arial" w:cs="Arial"/>
                <w:i/>
                <w:iCs/>
                <w:color w:val="000000" w:themeColor="text1"/>
              </w:rPr>
            </w:rPrChange>
          </w:rPr>
          <w:t>)</w:t>
        </w:r>
        <w:r w:rsidR="00921AE8" w:rsidRPr="00921AE8">
          <w:rPr>
            <w:rFonts w:ascii="Arial" w:hAnsi="Arial" w:cs="Arial"/>
            <w:color w:val="000000" w:themeColor="text1"/>
          </w:rPr>
          <w:t>.</w:t>
        </w:r>
      </w:ins>
    </w:p>
    <w:p w14:paraId="72C2A4EE" w14:textId="46BCC074" w:rsidR="00BA281E" w:rsidRDefault="002550B4" w:rsidP="007E3153">
      <w:pPr>
        <w:pStyle w:val="BodyText"/>
        <w:ind w:firstLine="720"/>
        <w:jc w:val="both"/>
        <w:rPr>
          <w:ins w:id="299" w:author="Author"/>
          <w:rFonts w:ascii="Arial" w:hAnsi="Arial" w:cs="Arial"/>
          <w:color w:val="000000" w:themeColor="text1"/>
        </w:rPr>
      </w:pPr>
      <w:r w:rsidRPr="00F767BD">
        <w:rPr>
          <w:rFonts w:ascii="Arial" w:hAnsi="Arial" w:cs="Arial"/>
          <w:i/>
          <w:color w:val="000000" w:themeColor="text1"/>
        </w:rPr>
        <w:t>Generating dietary hypotheses using tentillum morphology</w:t>
      </w:r>
      <w:r w:rsidRPr="00F767BD">
        <w:rPr>
          <w:rFonts w:ascii="Arial" w:hAnsi="Arial" w:cs="Arial"/>
          <w:color w:val="000000" w:themeColor="text1"/>
        </w:rPr>
        <w:t xml:space="preserve"> – For many siphonophore species, no feeding observations have yet been published. To help bridge this gap of knowledge, we generated hypotheses about the diets of these understudied siphonophores (Fig. </w:t>
      </w:r>
      <w:r w:rsidR="007E3153">
        <w:rPr>
          <w:rFonts w:ascii="Arial" w:hAnsi="Arial" w:cs="Arial"/>
          <w:color w:val="000000" w:themeColor="text1"/>
        </w:rPr>
        <w:t>10</w:t>
      </w:r>
      <w:r w:rsidRPr="00F767BD">
        <w:rPr>
          <w:rFonts w:ascii="Arial" w:hAnsi="Arial" w:cs="Arial"/>
          <w:color w:val="000000" w:themeColor="text1"/>
        </w:rPr>
        <w:t>) based on their known tentacle morphology using one of the linear discriminant analyses of principal components (DAPC) fitted in Damian-Serrano et al. (202</w:t>
      </w:r>
      <w:ins w:id="300" w:author="Author">
        <w:r w:rsidR="00316313">
          <w:rPr>
            <w:rFonts w:ascii="Arial" w:hAnsi="Arial" w:cs="Arial"/>
            <w:color w:val="000000" w:themeColor="text1"/>
          </w:rPr>
          <w:t>1</w:t>
        </w:r>
      </w:ins>
      <w:del w:id="301" w:author="Author">
        <w:r w:rsidRPr="00F767BD" w:rsidDel="00316313">
          <w:rPr>
            <w:rFonts w:ascii="Arial" w:hAnsi="Arial" w:cs="Arial"/>
            <w:color w:val="000000" w:themeColor="text1"/>
          </w:rPr>
          <w:delText>0</w:delText>
        </w:r>
      </w:del>
      <w:r w:rsidRPr="00F767BD">
        <w:rPr>
          <w:rFonts w:ascii="Arial" w:hAnsi="Arial" w:cs="Arial"/>
          <w:color w:val="000000" w:themeColor="text1"/>
        </w:rPr>
        <w:t xml:space="preserve">). This provides concrete predictions to be tested in future work and helps extrapolate our findings to many poorly known species that are extremely difficult to collect and observe. The discriminant analysis for feeding guild (7 principal components, 4 discriminants) produced 100% discrimination, and the highest loading contributions were found for the characters (ordered from highest to lowest): Involucrum length, heteroneme volume, heteroneme number, total heteroneme volume, tentacle width, heteroneme length, total nematocyst volume, and heteroneme width. We used the predictions from this discriminant function to generate hypotheses about the feeding guild of 45 species in the morphological dataset. This extrapolation predicts that two other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species are gelatinous prey specialists like </w:t>
      </w:r>
      <w:proofErr w:type="spellStart"/>
      <w:r w:rsidRPr="00F767BD">
        <w:rPr>
          <w:rFonts w:ascii="Arial" w:hAnsi="Arial" w:cs="Arial"/>
          <w:i/>
          <w:color w:val="000000" w:themeColor="text1"/>
        </w:rPr>
        <w:t>Apolemia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rubriversa</w:t>
      </w:r>
      <w:proofErr w:type="spellEnd"/>
      <w:r w:rsidRPr="00F767BD">
        <w:rPr>
          <w:rFonts w:ascii="Arial" w:hAnsi="Arial" w:cs="Arial"/>
          <w:color w:val="000000" w:themeColor="text1"/>
        </w:rPr>
        <w:t xml:space="preserve">, and predicts that </w:t>
      </w:r>
      <w:proofErr w:type="spellStart"/>
      <w:r w:rsidRPr="00F767BD">
        <w:rPr>
          <w:rFonts w:ascii="Arial" w:hAnsi="Arial" w:cs="Arial"/>
          <w:i/>
          <w:color w:val="000000" w:themeColor="text1"/>
        </w:rPr>
        <w:t>Erenna</w:t>
      </w:r>
      <w:proofErr w:type="spellEnd"/>
      <w:r w:rsidRPr="00F767BD">
        <w:rPr>
          <w:rFonts w:ascii="Arial" w:hAnsi="Arial" w:cs="Arial"/>
          <w:i/>
          <w:color w:val="000000" w:themeColor="text1"/>
        </w:rPr>
        <w:t xml:space="preserve"> laciniata</w:t>
      </w:r>
      <w:r w:rsidRPr="00F767BD">
        <w:rPr>
          <w:rFonts w:ascii="Arial" w:hAnsi="Arial" w:cs="Arial"/>
          <w:color w:val="000000" w:themeColor="text1"/>
        </w:rPr>
        <w:t xml:space="preserve"> is a fish specialist like </w:t>
      </w:r>
      <w:proofErr w:type="spellStart"/>
      <w:r w:rsidRPr="00F767BD">
        <w:rPr>
          <w:rFonts w:ascii="Arial" w:hAnsi="Arial" w:cs="Arial"/>
          <w:i/>
          <w:color w:val="000000" w:themeColor="text1"/>
        </w:rPr>
        <w:t>Erenna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richardi</w:t>
      </w:r>
      <w:proofErr w:type="spellEnd"/>
      <w:r w:rsidRPr="00F767BD">
        <w:rPr>
          <w:rFonts w:ascii="Arial" w:hAnsi="Arial" w:cs="Arial"/>
          <w:color w:val="000000" w:themeColor="text1"/>
        </w:rPr>
        <w:t>. When predicting soft- and hard-bodied prey specialization, the DAPC achieved 90.9% discrimination success, only marginally confounding hard-bodied specialists with generalists (SM13). The main characters driving this discrimination are involucrum length, heteroneme number, heteroneme volume, tentacle width, total nematocyst volume, total haploneme volume, elastic strand width, and heteroneme length.</w:t>
      </w:r>
    </w:p>
    <w:p w14:paraId="522FFB61" w14:textId="068C5310" w:rsidR="00B653FA" w:rsidRPr="00F767BD" w:rsidRDefault="00814CC6" w:rsidP="00CA6594">
      <w:pPr>
        <w:pStyle w:val="BodyText"/>
        <w:jc w:val="both"/>
        <w:rPr>
          <w:rFonts w:ascii="Arial" w:hAnsi="Arial" w:cs="Arial"/>
          <w:color w:val="000000" w:themeColor="text1"/>
        </w:rPr>
        <w:pPrChange w:id="302" w:author="Author">
          <w:pPr>
            <w:pStyle w:val="BodyText"/>
            <w:ind w:firstLine="720"/>
            <w:jc w:val="both"/>
          </w:pPr>
        </w:pPrChange>
      </w:pPr>
      <w:ins w:id="303" w:author="Author">
        <w:r>
          <w:rPr>
            <w:rFonts w:ascii="Arial" w:hAnsi="Arial" w:cs="Arial"/>
            <w:noProof/>
            <w:color w:val="000000" w:themeColor="text1"/>
          </w:rPr>
          <w:drawing>
            <wp:inline distT="0" distB="0" distL="0" distR="0" wp14:anchorId="505B3B1E" wp14:editId="469784BA">
              <wp:extent cx="5943600" cy="1621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ins>
    </w:p>
    <w:p w14:paraId="303E336D" w14:textId="150FE248" w:rsidR="00BA281E" w:rsidRPr="00F767BD" w:rsidRDefault="00F767BD" w:rsidP="00F767BD">
      <w:pPr>
        <w:pStyle w:val="CaptionedFigure"/>
        <w:jc w:val="both"/>
        <w:rPr>
          <w:rFonts w:ascii="Arial" w:hAnsi="Arial" w:cs="Arial"/>
          <w:color w:val="000000" w:themeColor="text1"/>
        </w:rPr>
      </w:pPr>
      <w:r w:rsidRPr="00F767BD">
        <w:rPr>
          <w:rFonts w:ascii="Arial" w:hAnsi="Arial" w:cs="Arial"/>
          <w:color w:val="000000" w:themeColor="text1"/>
        </w:rPr>
        <w:t xml:space="preserve">Figure 10. </w:t>
      </w:r>
      <w:r w:rsidR="002550B4" w:rsidRPr="00F767BD">
        <w:rPr>
          <w:rFonts w:ascii="Arial" w:hAnsi="Arial" w:cs="Arial"/>
          <w:color w:val="000000" w:themeColor="text1"/>
        </w:rPr>
        <w:t>Hypothetical feeding guilds for siphonophore species predicted by a 6 PCA DAPC. Cell darkness indicates the posterior probability of belonging to each guild. The training dataset was transformed so inapplicable states are computed as zeroes. Species are sorted and colored according to their predicted feeding guild.</w:t>
      </w:r>
    </w:p>
    <w:p w14:paraId="208E16A0" w14:textId="77777777" w:rsidR="00BA281E" w:rsidRPr="00F767BD" w:rsidRDefault="002550B4" w:rsidP="00F767BD">
      <w:pPr>
        <w:pStyle w:val="Heading2"/>
        <w:jc w:val="both"/>
        <w:rPr>
          <w:rFonts w:ascii="Arial" w:hAnsi="Arial" w:cs="Arial"/>
          <w:color w:val="000000" w:themeColor="text1"/>
        </w:rPr>
      </w:pPr>
      <w:bookmarkStart w:id="304" w:name="discussion"/>
      <w:r w:rsidRPr="00F767BD">
        <w:rPr>
          <w:rFonts w:ascii="Arial" w:hAnsi="Arial" w:cs="Arial"/>
          <w:color w:val="000000" w:themeColor="text1"/>
        </w:rPr>
        <w:t>Discussion</w:t>
      </w:r>
      <w:bookmarkEnd w:id="304"/>
    </w:p>
    <w:p w14:paraId="0606B066" w14:textId="5BE418C4" w:rsidR="00BA281E" w:rsidRPr="00F767BD" w:rsidRDefault="002550B4" w:rsidP="003B2BD2">
      <w:pPr>
        <w:pStyle w:val="FirstParagraph"/>
        <w:ind w:firstLine="720"/>
        <w:jc w:val="both"/>
        <w:rPr>
          <w:rFonts w:ascii="Arial" w:hAnsi="Arial" w:cs="Arial"/>
          <w:color w:val="000000" w:themeColor="text1"/>
        </w:rPr>
      </w:pPr>
      <w:r w:rsidRPr="00F767BD">
        <w:rPr>
          <w:rFonts w:ascii="Arial" w:hAnsi="Arial" w:cs="Arial"/>
          <w:i/>
          <w:color w:val="000000" w:themeColor="text1"/>
        </w:rPr>
        <w:t>On the evolution of tentilla morphology</w:t>
      </w:r>
      <w:r w:rsidRPr="00F767BD">
        <w:rPr>
          <w:rFonts w:ascii="Arial" w:hAnsi="Arial" w:cs="Arial"/>
          <w:color w:val="000000" w:themeColor="text1"/>
        </w:rPr>
        <w:t xml:space="preserve"> – The evolutionary history of siphonophore tentilla shows three major transition points which have structured the morphological diversity we see today. First, the earliest split between </w:t>
      </w:r>
      <w:proofErr w:type="spellStart"/>
      <w:r w:rsidRPr="00F767BD">
        <w:rPr>
          <w:rFonts w:ascii="Arial" w:hAnsi="Arial" w:cs="Arial"/>
          <w:color w:val="000000" w:themeColor="text1"/>
        </w:rPr>
        <w:t>codonophorans</w:t>
      </w:r>
      <w:proofErr w:type="spellEnd"/>
      <w:r w:rsidRPr="00F767BD">
        <w:rPr>
          <w:rFonts w:ascii="Arial" w:hAnsi="Arial" w:cs="Arial"/>
          <w:color w:val="000000" w:themeColor="text1"/>
        </w:rPr>
        <w:t xml:space="preserve"> and cystonects divides lineages with penetrating isorhizas</w:t>
      </w:r>
      <w:ins w:id="305" w:author="Author">
        <w:r w:rsidR="00DD1E1E">
          <w:rPr>
            <w:rFonts w:ascii="Arial" w:hAnsi="Arial" w:cs="Arial"/>
            <w:color w:val="000000" w:themeColor="text1"/>
          </w:rPr>
          <w:t xml:space="preserve"> (Cystonects)</w:t>
        </w:r>
      </w:ins>
      <w:r w:rsidRPr="00F767BD">
        <w:rPr>
          <w:rFonts w:ascii="Arial" w:hAnsi="Arial" w:cs="Arial"/>
          <w:color w:val="000000" w:themeColor="text1"/>
        </w:rPr>
        <w:t xml:space="preserve"> from those which utilize heteronemes</w:t>
      </w:r>
      <w:ins w:id="306" w:author="Author">
        <w:r w:rsidR="00DD1E1E">
          <w:rPr>
            <w:rFonts w:ascii="Arial" w:hAnsi="Arial" w:cs="Arial"/>
            <w:color w:val="000000" w:themeColor="text1"/>
          </w:rPr>
          <w:t xml:space="preserve"> (</w:t>
        </w:r>
        <w:proofErr w:type="spellStart"/>
        <w:r w:rsidR="00DD1E1E">
          <w:rPr>
            <w:rFonts w:ascii="Arial" w:hAnsi="Arial" w:cs="Arial"/>
            <w:color w:val="000000" w:themeColor="text1"/>
          </w:rPr>
          <w:t>Codonophorans</w:t>
        </w:r>
        <w:proofErr w:type="spellEnd"/>
        <w:r w:rsidR="00DD1E1E">
          <w:rPr>
            <w:rFonts w:ascii="Arial" w:hAnsi="Arial" w:cs="Arial"/>
            <w:color w:val="000000" w:themeColor="text1"/>
          </w:rPr>
          <w:t>)</w:t>
        </w:r>
      </w:ins>
      <w:r w:rsidRPr="00F767BD">
        <w:rPr>
          <w:rFonts w:ascii="Arial" w:hAnsi="Arial" w:cs="Arial"/>
          <w:color w:val="000000" w:themeColor="text1"/>
        </w:rPr>
        <w:t xml:space="preserve"> for prey capture. Second, the split between </w:t>
      </w:r>
      <w:proofErr w:type="spellStart"/>
      <w:r w:rsidRPr="00F767BD">
        <w:rPr>
          <w:rFonts w:ascii="Arial" w:hAnsi="Arial" w:cs="Arial"/>
          <w:color w:val="000000" w:themeColor="text1"/>
        </w:rPr>
        <w:t>apolemiids</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eucladophorans</w:t>
      </w:r>
      <w:proofErr w:type="spellEnd"/>
      <w:r w:rsidRPr="00F767BD">
        <w:rPr>
          <w:rFonts w:ascii="Arial" w:hAnsi="Arial" w:cs="Arial"/>
          <w:color w:val="000000" w:themeColor="text1"/>
        </w:rPr>
        <w:t xml:space="preserve"> divided the simple-tentacled </w:t>
      </w:r>
      <w:proofErr w:type="spellStart"/>
      <w:r w:rsidRPr="00F767BD">
        <w:rPr>
          <w:rFonts w:ascii="Arial" w:hAnsi="Arial" w:cs="Arial"/>
          <w:i/>
          <w:color w:val="000000" w:themeColor="text1"/>
        </w:rPr>
        <w:t>Apolemia</w:t>
      </w:r>
      <w:proofErr w:type="spellEnd"/>
      <w:r w:rsidRPr="00F767BD">
        <w:rPr>
          <w:rFonts w:ascii="Arial" w:hAnsi="Arial" w:cs="Arial"/>
          <w:color w:val="000000" w:themeColor="text1"/>
        </w:rPr>
        <w:t xml:space="preserve"> from the lineage that evolved composite tentilla with heteronemes and haplonemes. Finally, the branch leading to </w:t>
      </w:r>
      <w:proofErr w:type="spellStart"/>
      <w:r w:rsidRPr="00F767BD">
        <w:rPr>
          <w:rFonts w:ascii="Arial" w:hAnsi="Arial" w:cs="Arial"/>
          <w:color w:val="000000" w:themeColor="text1"/>
        </w:rPr>
        <w:t>tendiculophorans</w:t>
      </w:r>
      <w:proofErr w:type="spellEnd"/>
      <w:r w:rsidRPr="00F767BD">
        <w:rPr>
          <w:rFonts w:ascii="Arial" w:hAnsi="Arial" w:cs="Arial"/>
          <w:color w:val="000000" w:themeColor="text1"/>
        </w:rPr>
        <w:t xml:space="preserve"> fostered innovations such as the elastic strands and the terminal filament nematocysts which produced the most complex tentill</w:t>
      </w:r>
      <w:ins w:id="307" w:author="Author">
        <w:r w:rsidR="008C7E57">
          <w:rPr>
            <w:rFonts w:ascii="Arial" w:hAnsi="Arial" w:cs="Arial"/>
            <w:color w:val="000000" w:themeColor="text1"/>
          </w:rPr>
          <w:t>um</w:t>
        </w:r>
      </w:ins>
      <w:del w:id="308" w:author="Author">
        <w:r w:rsidRPr="00F767BD" w:rsidDel="008C7E57">
          <w:rPr>
            <w:rFonts w:ascii="Arial" w:hAnsi="Arial" w:cs="Arial"/>
            <w:color w:val="000000" w:themeColor="text1"/>
          </w:rPr>
          <w:delText>a</w:delText>
        </w:r>
      </w:del>
      <w:r w:rsidRPr="00F767BD">
        <w:rPr>
          <w:rFonts w:ascii="Arial" w:hAnsi="Arial" w:cs="Arial"/>
          <w:color w:val="000000" w:themeColor="text1"/>
        </w:rPr>
        <w:t xml:space="preserve"> structures and greatest morphological diversity we observe among siphonophores.</w:t>
      </w:r>
    </w:p>
    <w:p w14:paraId="49A9FC57" w14:textId="77777777"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Siphonophore tentilla are beautifully complex and highly diverse. Our</w:t>
      </w:r>
      <w:del w:id="309" w:author="Author">
        <w:r w:rsidRPr="00F767BD" w:rsidDel="008C7E57">
          <w:rPr>
            <w:rFonts w:ascii="Arial" w:hAnsi="Arial" w:cs="Arial"/>
            <w:color w:val="000000" w:themeColor="text1"/>
          </w:rPr>
          <w:delText xml:space="preserve"> new</w:delText>
        </w:r>
      </w:del>
      <w:r w:rsidRPr="00F767BD">
        <w:rPr>
          <w:rFonts w:ascii="Arial" w:hAnsi="Arial" w:cs="Arial"/>
          <w:color w:val="000000" w:themeColor="text1"/>
        </w:rPr>
        <w:t xml:space="preserve"> analyses show, however, that the siphonophore tentillum morphospace actually has a fairly low extant dimensionality due to having an evolutionary history with many synchronous, correlated changes. This can be due to many causes including structural constraints, developmental constraints, or selection that reduces the viable state space. Though siphonophore development has not been extensively studied, what is known suggests that developmental constraints alone could not explain the highly correlated evolutionary changes we observe. The nematocysts that arm the tentillum are developed in a completely separate region of the </w:t>
      </w:r>
      <w:proofErr w:type="spellStart"/>
      <w:r w:rsidRPr="00F767BD">
        <w:rPr>
          <w:rFonts w:ascii="Arial" w:hAnsi="Arial" w:cs="Arial"/>
          <w:color w:val="000000" w:themeColor="text1"/>
        </w:rPr>
        <w:t>gastrozooid</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1972) and then migrate and assemble within the tentillum later on (</w:t>
      </w:r>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1988). This lack of proximity and physical independence of development between traits makes developmental constraints unlikely. Surprisingly, many of the strong correlations we find are between nematocyst and structural tentillum characters. Therefore, we hypothesize the genetic correlations and phenotypic integration between tentillum and nematocyst characters are maintained through natural selection on separate regulatory networks, out of the necessity to work together and meet the spatial, mechanical, and functional constraints of their prey capture behavior. In order to adequately test these hypotheses, future work would need to study the genetic mechanisms underlying the development of tentilla from a comparative, evolutionary approach. Fortunately, the unique biology of siphonophore tentacles displays the full developmental sequence of tentilla along each tentacle, making siphonophores an ideal system for the comparative study of development.</w:t>
      </w:r>
    </w:p>
    <w:p w14:paraId="194273CB" w14:textId="2F7A60F2"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color w:val="000000" w:themeColor="text1"/>
        </w:rPr>
        <w:t>In Damian-Serrano et al. (202</w:t>
      </w:r>
      <w:ins w:id="310" w:author="Author">
        <w:r w:rsidR="00316313">
          <w:rPr>
            <w:rFonts w:ascii="Arial" w:hAnsi="Arial" w:cs="Arial"/>
            <w:color w:val="000000" w:themeColor="text1"/>
          </w:rPr>
          <w:t>1</w:t>
        </w:r>
      </w:ins>
      <w:del w:id="311" w:author="Author">
        <w:r w:rsidRPr="00F767BD" w:rsidDel="00316313">
          <w:rPr>
            <w:rFonts w:ascii="Arial" w:hAnsi="Arial" w:cs="Arial"/>
            <w:color w:val="000000" w:themeColor="text1"/>
          </w:rPr>
          <w:delText>0</w:delText>
        </w:r>
      </w:del>
      <w:r w:rsidRPr="00F767BD">
        <w:rPr>
          <w:rFonts w:ascii="Arial" w:hAnsi="Arial" w:cs="Arial"/>
          <w:color w:val="000000" w:themeColor="text1"/>
        </w:rPr>
        <w:t>) we examined the covariance terms in the multivariate rate matrix for the evolution of tentillum and nematocyst characters. Building on this work, here we examine the correlations among the trait values while accounting for phylogenetic structure. The results for both analyses indicate that tentilla are not only phenotypically integrated (with widespread evolutionary correlations across structures) but also show patterns of evolutionary modularity, where different sets of characters appear to evolve in stronger correlations among each other than with other characters (Wagner 1996). This may be indicative of the underlying genetic and developmental dependencies among closely homologous nematocyst types (such as desmonemes and rhopalonemes) and structures. In addition, these evolutionary modules point to hypothetical functional modules. For example, the coiling degree of the cnidoband and the extent of the involucrum have correlated rates of evolution, while the involucrum may help direct the whiplash of the uncoiling cnidoband distally (toward</w:t>
      </w:r>
      <w:del w:id="312" w:author="Author">
        <w:r w:rsidRPr="00F767BD" w:rsidDel="008C7E57">
          <w:rPr>
            <w:rFonts w:ascii="Arial" w:hAnsi="Arial" w:cs="Arial"/>
            <w:color w:val="000000" w:themeColor="text1"/>
          </w:rPr>
          <w:delText>s</w:delText>
        </w:r>
      </w:del>
      <w:r w:rsidRPr="00F767BD">
        <w:rPr>
          <w:rFonts w:ascii="Arial" w:hAnsi="Arial" w:cs="Arial"/>
          <w:color w:val="000000" w:themeColor="text1"/>
        </w:rPr>
        <w:t xml:space="preserve"> the prey). The evolutionary innovation of the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tentilla with shooting </w:t>
      </w:r>
      <w:proofErr w:type="spellStart"/>
      <w:r w:rsidRPr="00F767BD">
        <w:rPr>
          <w:rFonts w:ascii="Arial" w:hAnsi="Arial" w:cs="Arial"/>
          <w:color w:val="000000" w:themeColor="text1"/>
        </w:rPr>
        <w:t>cnidobands</w:t>
      </w:r>
      <w:proofErr w:type="spellEnd"/>
      <w:r w:rsidRPr="00F767BD">
        <w:rPr>
          <w:rFonts w:ascii="Arial" w:hAnsi="Arial" w:cs="Arial"/>
          <w:color w:val="000000" w:themeColor="text1"/>
        </w:rPr>
        <w:t xml:space="preserve"> and modular regions may have facilitated further dietary diversification. A specific instance of this dietary diversification may have been the access to the abundant small crustacean prey such as copepods. The rapid darting escape response of copepods may preclude their capture in siphonophores without shooting </w:t>
      </w:r>
      <w:proofErr w:type="spellStart"/>
      <w:r w:rsidRPr="00F767BD">
        <w:rPr>
          <w:rFonts w:ascii="Arial" w:hAnsi="Arial" w:cs="Arial"/>
          <w:color w:val="000000" w:themeColor="text1"/>
        </w:rPr>
        <w:t>cnidobands</w:t>
      </w:r>
      <w:proofErr w:type="spellEnd"/>
      <w:r w:rsidRPr="00F767BD">
        <w:rPr>
          <w:rFonts w:ascii="Arial" w:hAnsi="Arial" w:cs="Arial"/>
          <w:color w:val="000000" w:themeColor="text1"/>
        </w:rPr>
        <w:t xml:space="preserve">. The trophic opportunities unlocked by these morphological novelties may be responsible for the far greater number of species in </w:t>
      </w:r>
      <w:proofErr w:type="spellStart"/>
      <w:r w:rsidRPr="00F767BD">
        <w:rPr>
          <w:rFonts w:ascii="Arial" w:hAnsi="Arial" w:cs="Arial"/>
          <w:color w:val="000000" w:themeColor="text1"/>
        </w:rPr>
        <w:t>Tendic</w:t>
      </w:r>
      <w:ins w:id="313" w:author="Author">
        <w:r w:rsidR="008C7E57">
          <w:rPr>
            <w:rFonts w:ascii="Arial" w:hAnsi="Arial" w:cs="Arial"/>
            <w:color w:val="000000" w:themeColor="text1"/>
          </w:rPr>
          <w:t>u</w:t>
        </w:r>
      </w:ins>
      <w:del w:id="314" w:author="Author">
        <w:r w:rsidRPr="00F767BD" w:rsidDel="008C7E57">
          <w:rPr>
            <w:rFonts w:ascii="Arial" w:hAnsi="Arial" w:cs="Arial"/>
            <w:color w:val="000000" w:themeColor="text1"/>
          </w:rPr>
          <w:delText>i</w:delText>
        </w:r>
      </w:del>
      <w:r w:rsidRPr="00F767BD">
        <w:rPr>
          <w:rFonts w:ascii="Arial" w:hAnsi="Arial" w:cs="Arial"/>
          <w:color w:val="000000" w:themeColor="text1"/>
        </w:rPr>
        <w:t>lophora</w:t>
      </w:r>
      <w:proofErr w:type="spellEnd"/>
      <w:r w:rsidRPr="00F767BD">
        <w:rPr>
          <w:rFonts w:ascii="Arial" w:hAnsi="Arial" w:cs="Arial"/>
          <w:color w:val="000000" w:themeColor="text1"/>
        </w:rPr>
        <w:t xml:space="preserve"> than its relatives </w:t>
      </w:r>
      <w:proofErr w:type="spellStart"/>
      <w:r w:rsidRPr="00F767BD">
        <w:rPr>
          <w:rFonts w:ascii="Arial" w:hAnsi="Arial" w:cs="Arial"/>
          <w:color w:val="000000" w:themeColor="text1"/>
        </w:rPr>
        <w:t>Cystonectae</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Apolemiidae</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Pyrostephidae</w:t>
      </w:r>
      <w:proofErr w:type="spellEnd"/>
      <w:r w:rsidRPr="00F767BD">
        <w:rPr>
          <w:rFonts w:ascii="Arial" w:hAnsi="Arial" w:cs="Arial"/>
          <w:color w:val="000000" w:themeColor="text1"/>
        </w:rPr>
        <w:t>.</w:t>
      </w:r>
    </w:p>
    <w:p w14:paraId="2560F296" w14:textId="645332F2" w:rsidR="00BA281E" w:rsidRPr="00F767BD" w:rsidRDefault="002550B4" w:rsidP="007E3153">
      <w:pPr>
        <w:pStyle w:val="BodyText"/>
        <w:ind w:firstLine="720"/>
        <w:jc w:val="both"/>
        <w:rPr>
          <w:rFonts w:ascii="Arial" w:hAnsi="Arial" w:cs="Arial"/>
          <w:color w:val="000000" w:themeColor="text1"/>
        </w:rPr>
      </w:pPr>
      <w:r w:rsidRPr="00F767BD">
        <w:rPr>
          <w:rFonts w:ascii="Arial" w:hAnsi="Arial" w:cs="Arial"/>
          <w:i/>
          <w:color w:val="000000" w:themeColor="text1"/>
        </w:rPr>
        <w:t>Heterochrony and convergence in the evolution of tentilla with diet</w:t>
      </w:r>
      <w:r w:rsidRPr="00F767BD">
        <w:rPr>
          <w:rFonts w:ascii="Arial" w:hAnsi="Arial" w:cs="Arial"/>
          <w:color w:val="000000" w:themeColor="text1"/>
        </w:rPr>
        <w:t xml:space="preserve"> - In addition to identifying shifts in prey type, Damian-Serrano et al. (202</w:t>
      </w:r>
      <w:ins w:id="315" w:author="Author">
        <w:r w:rsidR="00316313">
          <w:rPr>
            <w:rFonts w:ascii="Arial" w:hAnsi="Arial" w:cs="Arial"/>
            <w:color w:val="000000" w:themeColor="text1"/>
          </w:rPr>
          <w:t>1</w:t>
        </w:r>
      </w:ins>
      <w:del w:id="316" w:author="Author">
        <w:r w:rsidRPr="00F767BD" w:rsidDel="00316313">
          <w:rPr>
            <w:rFonts w:ascii="Arial" w:hAnsi="Arial" w:cs="Arial"/>
            <w:color w:val="000000" w:themeColor="text1"/>
          </w:rPr>
          <w:delText>0</w:delText>
        </w:r>
      </w:del>
      <w:r w:rsidRPr="00F767BD">
        <w:rPr>
          <w:rFonts w:ascii="Arial" w:hAnsi="Arial" w:cs="Arial"/>
          <w:color w:val="000000" w:themeColor="text1"/>
        </w:rPr>
        <w:t xml:space="preserve">) revealed the specific morphological changes in the prey capture apparatus associated with these shifts. Copepod-specialized diets have evolved independently in </w:t>
      </w:r>
      <w:proofErr w:type="spellStart"/>
      <w:r w:rsidRPr="00F767BD">
        <w:rPr>
          <w:rFonts w:ascii="Arial" w:hAnsi="Arial" w:cs="Arial"/>
          <w:i/>
          <w:color w:val="000000" w:themeColor="text1"/>
        </w:rPr>
        <w:t>Cordagalma</w:t>
      </w:r>
      <w:proofErr w:type="spellEnd"/>
      <w:r w:rsidRPr="00F767BD">
        <w:rPr>
          <w:rFonts w:ascii="Arial" w:hAnsi="Arial" w:cs="Arial"/>
          <w:color w:val="000000" w:themeColor="text1"/>
        </w:rPr>
        <w:t xml:space="preserve"> and some calycophorans. These evolutionary transitions happened together with transitions to smaller tentilla with fewer and smaller cnidoband nematocysts. We found that these morphological transitions evolved convergently in these taxa. Tentilla are expensive single-use structures (Mackie et al. 1987), therefore we would expect that specialization in small prey would beget reductions in the size of the prey capture apparatus to the minimum required for the ecological performance. Such a reduction in size would require extremely fast rates of trait evolution in an ordinary scenario. However, </w:t>
      </w:r>
      <w:proofErr w:type="spellStart"/>
      <w:r w:rsidRPr="00F767BD">
        <w:rPr>
          <w:rFonts w:ascii="Arial" w:hAnsi="Arial" w:cs="Arial"/>
          <w:i/>
          <w:color w:val="000000" w:themeColor="text1"/>
        </w:rPr>
        <w:t>Cordagalma</w:t>
      </w:r>
      <w:r w:rsidRPr="00F767BD">
        <w:rPr>
          <w:rFonts w:ascii="Arial" w:hAnsi="Arial" w:cs="Arial"/>
          <w:color w:val="000000" w:themeColor="text1"/>
        </w:rPr>
        <w:t>’s</w:t>
      </w:r>
      <w:proofErr w:type="spellEnd"/>
      <w:r w:rsidRPr="00F767BD">
        <w:rPr>
          <w:rFonts w:ascii="Arial" w:hAnsi="Arial" w:cs="Arial"/>
          <w:color w:val="000000" w:themeColor="text1"/>
        </w:rPr>
        <w:t xml:space="preserve"> tentilla strongly resemble the larval tentilla (only found in the first-budded feeding body of the colony) of their sister genus </w:t>
      </w:r>
      <w:proofErr w:type="spellStart"/>
      <w:r w:rsidRPr="00F767BD">
        <w:rPr>
          <w:rFonts w:ascii="Arial" w:hAnsi="Arial" w:cs="Arial"/>
          <w:i/>
          <w:color w:val="000000" w:themeColor="text1"/>
        </w:rPr>
        <w:t>Forskalia</w:t>
      </w:r>
      <w:proofErr w:type="spellEnd"/>
      <w:r w:rsidRPr="00F767BD">
        <w:rPr>
          <w:rFonts w:ascii="Arial" w:hAnsi="Arial" w:cs="Arial"/>
          <w:color w:val="000000" w:themeColor="text1"/>
        </w:rPr>
        <w:t xml:space="preserve">. This indicates that the evolution of </w:t>
      </w:r>
      <w:proofErr w:type="spellStart"/>
      <w:r w:rsidRPr="00F767BD">
        <w:rPr>
          <w:rFonts w:ascii="Arial" w:hAnsi="Arial" w:cs="Arial"/>
          <w:i/>
          <w:color w:val="000000" w:themeColor="text1"/>
        </w:rPr>
        <w:t>Cordagalma</w:t>
      </w:r>
      <w:proofErr w:type="spellEnd"/>
      <w:r w:rsidRPr="00F767BD">
        <w:rPr>
          <w:rFonts w:ascii="Arial" w:hAnsi="Arial" w:cs="Arial"/>
          <w:color w:val="000000" w:themeColor="text1"/>
        </w:rPr>
        <w:t xml:space="preserve"> tentilla could be a case of paedomorphic heterochrony associated with predatory specialization on smaller prey. This developmental shift may have provided a shortcut for the evolution of a smaller prey capture apparatus.</w:t>
      </w:r>
    </w:p>
    <w:p w14:paraId="1347350B" w14:textId="2BD13938" w:rsidR="00BA281E" w:rsidRPr="00F767BD" w:rsidRDefault="002550B4" w:rsidP="007E3153">
      <w:pPr>
        <w:pStyle w:val="BodyText"/>
        <w:ind w:firstLine="720"/>
        <w:jc w:val="both"/>
        <w:rPr>
          <w:rFonts w:ascii="Arial" w:hAnsi="Arial" w:cs="Arial"/>
          <w:color w:val="000000" w:themeColor="text1"/>
        </w:rPr>
      </w:pPr>
      <w:r w:rsidRPr="00F767BD">
        <w:rPr>
          <w:rFonts w:ascii="Arial" w:hAnsi="Arial" w:cs="Arial"/>
          <w:color w:val="000000" w:themeColor="text1"/>
        </w:rPr>
        <w:t xml:space="preserve">Our work identifies yet another novel example of convergent evolution. The region of the tentillum morphospace occupied by calycophorans was independently (and more recently) occupied by the physonect </w:t>
      </w:r>
      <w:proofErr w:type="spellStart"/>
      <w:r w:rsidRPr="00F767BD">
        <w:rPr>
          <w:rFonts w:ascii="Arial" w:hAnsi="Arial" w:cs="Arial"/>
          <w:i/>
          <w:color w:val="000000" w:themeColor="text1"/>
        </w:rPr>
        <w:t>Frillagalma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vityazi</w:t>
      </w:r>
      <w:proofErr w:type="spellEnd"/>
      <w:r w:rsidRPr="00F767BD">
        <w:rPr>
          <w:rFonts w:ascii="Arial" w:hAnsi="Arial" w:cs="Arial"/>
          <w:color w:val="000000" w:themeColor="text1"/>
        </w:rPr>
        <w:t xml:space="preserve"> (Fig. </w:t>
      </w:r>
      <w:r w:rsidR="007E3153">
        <w:rPr>
          <w:rFonts w:ascii="Arial" w:hAnsi="Arial" w:cs="Arial"/>
          <w:color w:val="000000" w:themeColor="text1"/>
        </w:rPr>
        <w:t>7</w:t>
      </w:r>
      <w:r w:rsidRPr="00F767BD">
        <w:rPr>
          <w:rFonts w:ascii="Arial" w:hAnsi="Arial" w:cs="Arial"/>
          <w:color w:val="000000" w:themeColor="text1"/>
        </w:rPr>
        <w:t xml:space="preserve">B). Like calycophorans,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tentilla have small C-shaped </w:t>
      </w:r>
      <w:proofErr w:type="spellStart"/>
      <w:r w:rsidRPr="00F767BD">
        <w:rPr>
          <w:rFonts w:ascii="Arial" w:hAnsi="Arial" w:cs="Arial"/>
          <w:color w:val="000000" w:themeColor="text1"/>
        </w:rPr>
        <w:t>cnidobands</w:t>
      </w:r>
      <w:proofErr w:type="spellEnd"/>
      <w:r w:rsidRPr="00F767BD">
        <w:rPr>
          <w:rFonts w:ascii="Arial" w:hAnsi="Arial" w:cs="Arial"/>
          <w:color w:val="000000" w:themeColor="text1"/>
        </w:rPr>
        <w:t xml:space="preserve"> with a few rows of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Unlike calycophorans, they lack paired elongate </w:t>
      </w:r>
      <w:proofErr w:type="spellStart"/>
      <w:r w:rsidRPr="00F767BD">
        <w:rPr>
          <w:rFonts w:ascii="Arial" w:hAnsi="Arial" w:cs="Arial"/>
          <w:color w:val="000000" w:themeColor="text1"/>
        </w:rPr>
        <w:t>microbasic</w:t>
      </w:r>
      <w:proofErr w:type="spellEnd"/>
      <w:r w:rsidRPr="00F767BD">
        <w:rPr>
          <w:rFonts w:ascii="Arial" w:hAnsi="Arial" w:cs="Arial"/>
          <w:color w:val="000000" w:themeColor="text1"/>
        </w:rPr>
        <w:t xml:space="preserve"> mastigophores. Instead, they bear exactly three oval </w:t>
      </w:r>
      <w:proofErr w:type="spellStart"/>
      <w:r w:rsidRPr="00F767BD">
        <w:rPr>
          <w:rFonts w:ascii="Arial" w:hAnsi="Arial" w:cs="Arial"/>
          <w:color w:val="000000" w:themeColor="text1"/>
        </w:rPr>
        <w:t>stenoteles</w:t>
      </w:r>
      <w:proofErr w:type="spellEnd"/>
      <w:r w:rsidRPr="00F767BD">
        <w:rPr>
          <w:rFonts w:ascii="Arial" w:hAnsi="Arial" w:cs="Arial"/>
          <w:color w:val="000000" w:themeColor="text1"/>
        </w:rPr>
        <w:t xml:space="preserve">, and their </w:t>
      </w:r>
      <w:proofErr w:type="spellStart"/>
      <w:r w:rsidRPr="00F767BD">
        <w:rPr>
          <w:rFonts w:ascii="Arial" w:hAnsi="Arial" w:cs="Arial"/>
          <w:color w:val="000000" w:themeColor="text1"/>
        </w:rPr>
        <w:t>cnidobands</w:t>
      </w:r>
      <w:proofErr w:type="spellEnd"/>
      <w:r w:rsidRPr="00F767BD">
        <w:rPr>
          <w:rFonts w:ascii="Arial" w:hAnsi="Arial" w:cs="Arial"/>
          <w:color w:val="000000" w:themeColor="text1"/>
        </w:rPr>
        <w:t xml:space="preserve"> are followed by a branched vesicle, unique to this genus. Their tentillum morphology is very different from that of other related physonects, which tend to have long, coiled, </w:t>
      </w:r>
      <w:proofErr w:type="spellStart"/>
      <w:r w:rsidRPr="00F767BD">
        <w:rPr>
          <w:rFonts w:ascii="Arial" w:hAnsi="Arial" w:cs="Arial"/>
          <w:color w:val="000000" w:themeColor="text1"/>
        </w:rPr>
        <w:t>cnidobands</w:t>
      </w:r>
      <w:proofErr w:type="spellEnd"/>
      <w:r w:rsidRPr="00F767BD">
        <w:rPr>
          <w:rFonts w:ascii="Arial" w:hAnsi="Arial" w:cs="Arial"/>
          <w:color w:val="000000" w:themeColor="text1"/>
        </w:rPr>
        <w:t xml:space="preserve"> with many paired oval </w:t>
      </w:r>
      <w:proofErr w:type="spellStart"/>
      <w:r w:rsidRPr="00F767BD">
        <w:rPr>
          <w:rFonts w:ascii="Arial" w:hAnsi="Arial" w:cs="Arial"/>
          <w:color w:val="000000" w:themeColor="text1"/>
        </w:rPr>
        <w:t>stenoteles</w:t>
      </w:r>
      <w:proofErr w:type="spellEnd"/>
      <w:r w:rsidRPr="00F767BD">
        <w:rPr>
          <w:rFonts w:ascii="Arial" w:hAnsi="Arial" w:cs="Arial"/>
          <w:color w:val="000000" w:themeColor="text1"/>
        </w:rPr>
        <w:t xml:space="preserve">. Our SURFACE analysis clearly indicates a regime convergence in the cnidoband morphospace between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and calycophorans (Fig. </w:t>
      </w:r>
      <w:r w:rsidR="007E3153">
        <w:rPr>
          <w:rFonts w:ascii="Arial" w:hAnsi="Arial" w:cs="Arial"/>
          <w:color w:val="000000" w:themeColor="text1"/>
        </w:rPr>
        <w:t>7</w:t>
      </w:r>
      <w:r w:rsidRPr="00F767BD">
        <w:rPr>
          <w:rFonts w:ascii="Arial" w:hAnsi="Arial" w:cs="Arial"/>
          <w:color w:val="000000" w:themeColor="text1"/>
        </w:rPr>
        <w:t xml:space="preserve">B). Most studies on </w:t>
      </w:r>
      <w:proofErr w:type="spellStart"/>
      <w:r w:rsidRPr="00F767BD">
        <w:rPr>
          <w:rFonts w:ascii="Arial" w:hAnsi="Arial" w:cs="Arial"/>
          <w:color w:val="000000" w:themeColor="text1"/>
        </w:rPr>
        <w:t>calycophoran</w:t>
      </w:r>
      <w:proofErr w:type="spellEnd"/>
      <w:r w:rsidRPr="00F767BD">
        <w:rPr>
          <w:rFonts w:ascii="Arial" w:hAnsi="Arial" w:cs="Arial"/>
          <w:color w:val="000000" w:themeColor="text1"/>
        </w:rPr>
        <w:t xml:space="preserve"> diets have reported their prey to be primarily composed of small crustaceans, such as copepods or ostracods (Purcell 1981, 1984). The diet of </w:t>
      </w:r>
      <w:proofErr w:type="spellStart"/>
      <w:r w:rsidRPr="00F767BD">
        <w:rPr>
          <w:rFonts w:ascii="Arial" w:hAnsi="Arial" w:cs="Arial"/>
          <w:i/>
          <w:color w:val="000000" w:themeColor="text1"/>
        </w:rPr>
        <w:t>Frillagalma</w:t>
      </w:r>
      <w:proofErr w:type="spellEnd"/>
      <w:r w:rsidRPr="00F767BD">
        <w:rPr>
          <w:rFonts w:ascii="Arial" w:hAnsi="Arial" w:cs="Arial"/>
          <w:i/>
          <w:color w:val="000000" w:themeColor="text1"/>
        </w:rPr>
        <w:t xml:space="preserve"> </w:t>
      </w:r>
      <w:proofErr w:type="spellStart"/>
      <w:r w:rsidRPr="00F767BD">
        <w:rPr>
          <w:rFonts w:ascii="Arial" w:hAnsi="Arial" w:cs="Arial"/>
          <w:i/>
          <w:color w:val="000000" w:themeColor="text1"/>
        </w:rPr>
        <w:t>vityazi</w:t>
      </w:r>
      <w:proofErr w:type="spellEnd"/>
      <w:r w:rsidRPr="00F767BD">
        <w:rPr>
          <w:rFonts w:ascii="Arial" w:hAnsi="Arial" w:cs="Arial"/>
          <w:color w:val="000000" w:themeColor="text1"/>
        </w:rPr>
        <w:t xml:space="preserve"> is unknown, but this morphological convergence suggests that they evolved to capture similar kinds of prey. However, our DAPCs predict that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has a generalist niche (Fig. </w:t>
      </w:r>
      <w:r w:rsidR="007E3153">
        <w:rPr>
          <w:rFonts w:ascii="Arial" w:hAnsi="Arial" w:cs="Arial"/>
          <w:color w:val="000000" w:themeColor="text1"/>
        </w:rPr>
        <w:t>10</w:t>
      </w:r>
      <w:r w:rsidRPr="00F767BD">
        <w:rPr>
          <w:rFonts w:ascii="Arial" w:hAnsi="Arial" w:cs="Arial"/>
          <w:color w:val="000000" w:themeColor="text1"/>
        </w:rPr>
        <w:t>) with both soft and hard-bodied prey (SM13).</w:t>
      </w:r>
    </w:p>
    <w:p w14:paraId="2DCAA497" w14:textId="7EA4E061" w:rsidR="00BA281E" w:rsidRPr="00F767BD" w:rsidRDefault="002550B4" w:rsidP="007E3153">
      <w:pPr>
        <w:pStyle w:val="BodyText"/>
        <w:ind w:firstLine="720"/>
        <w:jc w:val="both"/>
        <w:rPr>
          <w:rFonts w:ascii="Arial" w:hAnsi="Arial" w:cs="Arial"/>
          <w:color w:val="000000" w:themeColor="text1"/>
        </w:rPr>
      </w:pPr>
      <w:r w:rsidRPr="00F767BD">
        <w:rPr>
          <w:rFonts w:ascii="Arial" w:hAnsi="Arial" w:cs="Arial"/>
          <w:i/>
          <w:color w:val="000000" w:themeColor="text1"/>
        </w:rPr>
        <w:t>Evolution of nematocyst shape</w:t>
      </w:r>
      <w:r w:rsidRPr="00F767BD">
        <w:rPr>
          <w:rFonts w:ascii="Arial" w:hAnsi="Arial" w:cs="Arial"/>
          <w:color w:val="000000" w:themeColor="text1"/>
        </w:rPr>
        <w:t xml:space="preserve"> – A remarkable feature of siphonophore haplonemes is that they are outliers to all other </w:t>
      </w:r>
      <w:proofErr w:type="spellStart"/>
      <w:r w:rsidRPr="00F767BD">
        <w:rPr>
          <w:rFonts w:ascii="Arial" w:hAnsi="Arial" w:cs="Arial"/>
          <w:color w:val="000000" w:themeColor="text1"/>
        </w:rPr>
        <w:t>Medusozoa</w:t>
      </w:r>
      <w:proofErr w:type="spellEnd"/>
      <w:r w:rsidRPr="00F767BD">
        <w:rPr>
          <w:rFonts w:ascii="Arial" w:hAnsi="Arial" w:cs="Arial"/>
          <w:color w:val="000000" w:themeColor="text1"/>
        </w:rPr>
        <w:t xml:space="preserve"> in their surface area to volume relationships, deviating significantly from sphericity (Thomason 1988). This suggests a different mechanism for their discharge that could be more reliant on capsule tension than on osmotic potentials (</w:t>
      </w:r>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1980), and strong selection for efficient nematocyst packing in the cnidoband (</w:t>
      </w:r>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1988; Thomason 1988). Our results show that </w:t>
      </w:r>
      <w:proofErr w:type="spellStart"/>
      <w:r w:rsidRPr="00F767BD">
        <w:rPr>
          <w:rFonts w:ascii="Arial" w:hAnsi="Arial" w:cs="Arial"/>
          <w:color w:val="000000" w:themeColor="text1"/>
        </w:rPr>
        <w:t>Codonophora</w:t>
      </w:r>
      <w:proofErr w:type="spellEnd"/>
      <w:r w:rsidRPr="00F767BD">
        <w:rPr>
          <w:rFonts w:ascii="Arial" w:hAnsi="Arial" w:cs="Arial"/>
          <w:color w:val="000000" w:themeColor="text1"/>
        </w:rPr>
        <w:t xml:space="preserve"> underwent a shift towards elongation and </w:t>
      </w:r>
      <w:proofErr w:type="spellStart"/>
      <w:r w:rsidRPr="00F767BD">
        <w:rPr>
          <w:rFonts w:ascii="Arial" w:hAnsi="Arial" w:cs="Arial"/>
          <w:color w:val="000000" w:themeColor="text1"/>
        </w:rPr>
        <w:t>Cystonectae</w:t>
      </w:r>
      <w:proofErr w:type="spellEnd"/>
      <w:r w:rsidRPr="00F767BD">
        <w:rPr>
          <w:rFonts w:ascii="Arial" w:hAnsi="Arial" w:cs="Arial"/>
          <w:color w:val="000000" w:themeColor="text1"/>
        </w:rPr>
        <w:t xml:space="preserve"> towards sphericity, assuming the common ancestor had an intermediate state. Since we know that the haplonemes of other hydrozoan outgroups are generally spheroid, it is more parsimonious to assume that cystonects are simply retaining this ancestral state. Later, we observe a return to more rounded (ancestral) haplonemes in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concurrent with a secondary gain of a piscivorous trophic niche, like that exhibited by cystonects. Our SURFACE analysis shows that this transition to roundness is convergent with the regime occupied by cystonects (Fig. </w:t>
      </w:r>
      <w:r w:rsidR="007E3153">
        <w:rPr>
          <w:rFonts w:ascii="Arial" w:hAnsi="Arial" w:cs="Arial"/>
          <w:color w:val="000000" w:themeColor="text1"/>
        </w:rPr>
        <w:t>7</w:t>
      </w:r>
      <w:r w:rsidRPr="00F767BD">
        <w:rPr>
          <w:rFonts w:ascii="Arial" w:hAnsi="Arial" w:cs="Arial"/>
          <w:color w:val="000000" w:themeColor="text1"/>
        </w:rPr>
        <w:t xml:space="preserve">A). Purcell (1984) showed that haplonemes have a penetrating function as isorhizas in cystonects and an adhesive function as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in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It is no coincidence that the two clades that have converged to feed primarily on fish have also converged morphologically toward more compact haplonemes. Isorhizas in cystonects are known to penetrate the skin of fish during prey capture, and to deliver the toxins that aid in paralysis and digestion (</w:t>
      </w:r>
      <w:proofErr w:type="spellStart"/>
      <w:r w:rsidRPr="00F767BD">
        <w:rPr>
          <w:rFonts w:ascii="Arial" w:hAnsi="Arial" w:cs="Arial"/>
          <w:color w:val="000000" w:themeColor="text1"/>
        </w:rPr>
        <w:t>Hessinger</w:t>
      </w:r>
      <w:proofErr w:type="spellEnd"/>
      <w:r w:rsidRPr="00F767BD">
        <w:rPr>
          <w:rFonts w:ascii="Arial" w:hAnsi="Arial" w:cs="Arial"/>
          <w:color w:val="000000" w:themeColor="text1"/>
        </w:rPr>
        <w:t xml:space="preserve"> 1988). </w:t>
      </w:r>
      <w:proofErr w:type="spellStart"/>
      <w:r w:rsidRPr="00F767BD">
        <w:rPr>
          <w:rFonts w:ascii="Arial" w:hAnsi="Arial" w:cs="Arial"/>
          <w:i/>
          <w:color w:val="000000" w:themeColor="text1"/>
        </w:rPr>
        <w:t>Erenna</w:t>
      </w:r>
      <w:r w:rsidRPr="00F767BD">
        <w:rPr>
          <w:rFonts w:ascii="Arial" w:hAnsi="Arial" w:cs="Arial"/>
          <w:color w:val="000000" w:themeColor="text1"/>
        </w:rPr>
        <w:t>’s</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anisorhizas</w:t>
      </w:r>
      <w:proofErr w:type="spellEnd"/>
      <w:r w:rsidRPr="00F767BD">
        <w:rPr>
          <w:rFonts w:ascii="Arial" w:hAnsi="Arial" w:cs="Arial"/>
          <w:color w:val="000000" w:themeColor="text1"/>
        </w:rPr>
        <w:t xml:space="preserve"> are also able to penetrate human skin and deliver a painful sting (Pugh 2001), a common feature of piscivorous cnidarians like the Portuguese man-o-war or box jellies.</w:t>
      </w:r>
    </w:p>
    <w:p w14:paraId="5218F42B" w14:textId="66BBCEBE" w:rsidR="00BA281E" w:rsidRDefault="002550B4" w:rsidP="003B2BD2">
      <w:pPr>
        <w:pStyle w:val="BodyText"/>
        <w:ind w:firstLine="720"/>
        <w:jc w:val="both"/>
        <w:rPr>
          <w:ins w:id="317" w:author="Author"/>
          <w:rFonts w:ascii="Arial" w:hAnsi="Arial" w:cs="Arial"/>
          <w:color w:val="000000" w:themeColor="text1"/>
        </w:rPr>
      </w:pPr>
      <w:r w:rsidRPr="00F767BD">
        <w:rPr>
          <w:rFonts w:ascii="Arial" w:hAnsi="Arial" w:cs="Arial"/>
          <w:color w:val="000000" w:themeColor="text1"/>
        </w:rPr>
        <w:t xml:space="preserve">The implications of these results for the evolution of nematocyst function are that an innovation in the discharge mechanism of haplonemes may have occurred during the main shift to elongation. Elongate nematocysts can be tightly packed into </w:t>
      </w:r>
      <w:proofErr w:type="spellStart"/>
      <w:r w:rsidRPr="00F767BD">
        <w:rPr>
          <w:rFonts w:ascii="Arial" w:hAnsi="Arial" w:cs="Arial"/>
          <w:color w:val="000000" w:themeColor="text1"/>
        </w:rPr>
        <w:t>cnidobands</w:t>
      </w:r>
      <w:proofErr w:type="spellEnd"/>
      <w:r w:rsidRPr="00F767BD">
        <w:rPr>
          <w:rFonts w:ascii="Arial" w:hAnsi="Arial" w:cs="Arial"/>
          <w:color w:val="000000" w:themeColor="text1"/>
        </w:rPr>
        <w:t xml:space="preserve">. We hypothesize this may be a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lineage-specific adaptation to packing more nematocysts into a limited tentillum space, as suggested by (</w:t>
      </w:r>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1988). Thomason (1988) hypothesized that smaller, more spherical nematocysts, with a lower surface area to volume ratio, are more efficient in osmotic-driven discharge and thus have more power for skin penetration. The elongated haplonemes of crustacean-eating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have never been observed penetrating their crustacean prey (Purcell 1984), and are hypothesized to entangle the prey through adhesion of the abundant spines to the exoskeletal surfaces and appendages. Entangling requires less acceleration and power during discharge than penetration, as it does not rely on point pressure. In fish-eating cystonects and </w:t>
      </w:r>
      <w:proofErr w:type="spellStart"/>
      <w:r w:rsidRPr="00F767BD">
        <w:rPr>
          <w:rFonts w:ascii="Arial" w:hAnsi="Arial" w:cs="Arial"/>
          <w:i/>
          <w:color w:val="000000" w:themeColor="text1"/>
        </w:rPr>
        <w:t>Erenna</w:t>
      </w:r>
      <w:proofErr w:type="spellEnd"/>
      <w:r w:rsidRPr="00F767BD">
        <w:rPr>
          <w:rFonts w:ascii="Arial" w:hAnsi="Arial" w:cs="Arial"/>
          <w:color w:val="000000" w:themeColor="text1"/>
        </w:rPr>
        <w:t xml:space="preserve"> species, the haplonemes are much less elongated and very effective at penetration, in congruence with the osmotic discharge hypothesis. </w:t>
      </w:r>
      <w:proofErr w:type="spellStart"/>
      <w:r w:rsidRPr="00F767BD">
        <w:rPr>
          <w:rFonts w:ascii="Arial" w:hAnsi="Arial" w:cs="Arial"/>
          <w:color w:val="000000" w:themeColor="text1"/>
        </w:rPr>
        <w:t>Tendiculophora</w:t>
      </w:r>
      <w:proofErr w:type="spellEnd"/>
      <w:r w:rsidRPr="00F767BD">
        <w:rPr>
          <w:rFonts w:ascii="Arial" w:hAnsi="Arial" w:cs="Arial"/>
          <w:color w:val="000000" w:themeColor="text1"/>
        </w:rPr>
        <w:t xml:space="preserve">, composed of the clades </w:t>
      </w:r>
      <w:proofErr w:type="spellStart"/>
      <w:r w:rsidRPr="00F767BD">
        <w:rPr>
          <w:rFonts w:ascii="Arial" w:hAnsi="Arial" w:cs="Arial"/>
          <w:color w:val="000000" w:themeColor="text1"/>
        </w:rPr>
        <w:t>Euphysonectae</w:t>
      </w:r>
      <w:proofErr w:type="spellEnd"/>
      <w:r w:rsidRPr="00F767BD">
        <w:rPr>
          <w:rFonts w:ascii="Arial" w:hAnsi="Arial" w:cs="Arial"/>
          <w:color w:val="000000" w:themeColor="text1"/>
        </w:rPr>
        <w:t xml:space="preserve"> and </w:t>
      </w:r>
      <w:proofErr w:type="spellStart"/>
      <w:r w:rsidRPr="00F767BD">
        <w:rPr>
          <w:rFonts w:ascii="Arial" w:hAnsi="Arial" w:cs="Arial"/>
          <w:color w:val="000000" w:themeColor="text1"/>
        </w:rPr>
        <w:t>Calycophorae</w:t>
      </w:r>
      <w:proofErr w:type="spellEnd"/>
      <w:r w:rsidRPr="00F767BD">
        <w:rPr>
          <w:rFonts w:ascii="Arial" w:hAnsi="Arial" w:cs="Arial"/>
          <w:color w:val="000000" w:themeColor="text1"/>
        </w:rPr>
        <w:t xml:space="preserve">, includes the majority of siphonophore species. Within these clades are the most abundant siphonophore species, and a greater morphological and ecological diversity is found. We hypothesize that this packing-efficient haploneme morphology may have also been a key innovation leading to the diversification of this clade. However, other characters that shifted concurrently in the </w:t>
      </w:r>
      <w:del w:id="318" w:author="Author">
        <w:r w:rsidRPr="00F767BD" w:rsidDel="00771164">
          <w:rPr>
            <w:rFonts w:ascii="Arial" w:hAnsi="Arial" w:cs="Arial"/>
            <w:color w:val="000000" w:themeColor="text1"/>
          </w:rPr>
          <w:delText xml:space="preserve">stem </w:delText>
        </w:r>
      </w:del>
      <w:ins w:id="319" w:author="Author">
        <w:r w:rsidR="00771164">
          <w:rPr>
            <w:rFonts w:ascii="Arial" w:hAnsi="Arial" w:cs="Arial"/>
            <w:color w:val="000000" w:themeColor="text1"/>
          </w:rPr>
          <w:t>lineage leading</w:t>
        </w:r>
        <w:r w:rsidR="00771164" w:rsidRPr="00F767BD">
          <w:rPr>
            <w:rFonts w:ascii="Arial" w:hAnsi="Arial" w:cs="Arial"/>
            <w:color w:val="000000" w:themeColor="text1"/>
          </w:rPr>
          <w:t xml:space="preserve"> </w:t>
        </w:r>
        <w:r w:rsidR="00771164">
          <w:rPr>
            <w:rFonts w:ascii="Arial" w:hAnsi="Arial" w:cs="Arial"/>
            <w:color w:val="000000" w:themeColor="text1"/>
          </w:rPr>
          <w:t>to</w:t>
        </w:r>
      </w:ins>
      <w:del w:id="320" w:author="Author">
        <w:r w:rsidRPr="00F767BD" w:rsidDel="00771164">
          <w:rPr>
            <w:rFonts w:ascii="Arial" w:hAnsi="Arial" w:cs="Arial"/>
            <w:color w:val="000000" w:themeColor="text1"/>
          </w:rPr>
          <w:delText>of</w:delText>
        </w:r>
      </w:del>
      <w:r w:rsidRPr="00F767BD">
        <w:rPr>
          <w:rFonts w:ascii="Arial" w:hAnsi="Arial" w:cs="Arial"/>
          <w:color w:val="000000" w:themeColor="text1"/>
        </w:rPr>
        <w:t xml:space="preserve"> this clade could have been equally responsible for their extant diversity.</w:t>
      </w:r>
    </w:p>
    <w:p w14:paraId="4DF73380" w14:textId="3FE27040" w:rsidR="004738CB" w:rsidRPr="00FF6F3C" w:rsidRDefault="004738CB" w:rsidP="003B2BD2">
      <w:pPr>
        <w:pStyle w:val="BodyText"/>
        <w:ind w:firstLine="720"/>
        <w:jc w:val="both"/>
        <w:rPr>
          <w:rFonts w:ascii="Arial" w:hAnsi="Arial" w:cs="Arial"/>
          <w:color w:val="000000" w:themeColor="text1"/>
        </w:rPr>
      </w:pPr>
      <w:ins w:id="321" w:author="Author">
        <w:r>
          <w:rPr>
            <w:rFonts w:ascii="Arial" w:hAnsi="Arial" w:cs="Arial"/>
            <w:color w:val="000000" w:themeColor="text1"/>
          </w:rPr>
          <w:t xml:space="preserve">All cnidarians are characterized by bearing nematocysts used primarily for defense and prey capture. The patterns we revealed in siphonophores may reflect </w:t>
        </w:r>
        <w:r w:rsidR="0015663F">
          <w:rPr>
            <w:rFonts w:ascii="Arial" w:hAnsi="Arial" w:cs="Arial"/>
            <w:color w:val="000000" w:themeColor="text1"/>
          </w:rPr>
          <w:t>more general patterns in the evolution of nematocysts across cnidarians. Siphonophore tentilla are unique in many ways, but also bear similarities to other structures found in other cnidarians. For example, many anemones bear specialized, nematocyst-laden filaments named acontia, which they use for defense and territorial competition (</w:t>
        </w:r>
        <w:proofErr w:type="spellStart"/>
        <w:r w:rsidR="0015663F">
          <w:rPr>
            <w:rFonts w:ascii="Arial" w:hAnsi="Arial" w:cs="Arial"/>
            <w:color w:val="000000" w:themeColor="text1"/>
          </w:rPr>
          <w:t>Shick</w:t>
        </w:r>
        <w:proofErr w:type="spellEnd"/>
        <w:r w:rsidR="0015663F">
          <w:rPr>
            <w:rFonts w:ascii="Arial" w:hAnsi="Arial" w:cs="Arial"/>
            <w:color w:val="000000" w:themeColor="text1"/>
          </w:rPr>
          <w:t xml:space="preserve"> 2012). These filaments also carry tightly packed, extremely elongated nematocysts (mastigophores</w:t>
        </w:r>
        <w:r w:rsidR="00A72BDA">
          <w:rPr>
            <w:rFonts w:ascii="Arial" w:hAnsi="Arial" w:cs="Arial"/>
            <w:color w:val="000000" w:themeColor="text1"/>
          </w:rPr>
          <w:t xml:space="preserve"> and isorhizas</w:t>
        </w:r>
        <w:r w:rsidR="0015663F">
          <w:rPr>
            <w:rFonts w:ascii="Arial" w:hAnsi="Arial" w:cs="Arial"/>
            <w:color w:val="000000" w:themeColor="text1"/>
          </w:rPr>
          <w:t>). This extreme elongation may have also arisen as an adaptation to pack a higher number of nematocysts in a small space.</w:t>
        </w:r>
        <w:r w:rsidR="00A93B44">
          <w:rPr>
            <w:rFonts w:ascii="Arial" w:hAnsi="Arial" w:cs="Arial"/>
            <w:color w:val="000000" w:themeColor="text1"/>
          </w:rPr>
          <w:t xml:space="preserve"> While siphonophore nematocyst elongation may be an outlier among </w:t>
        </w:r>
        <w:proofErr w:type="spellStart"/>
        <w:r w:rsidR="00A93B44">
          <w:rPr>
            <w:rFonts w:ascii="Arial" w:hAnsi="Arial" w:cs="Arial"/>
            <w:color w:val="000000" w:themeColor="text1"/>
          </w:rPr>
          <w:t>Medusozoa</w:t>
        </w:r>
        <w:proofErr w:type="spellEnd"/>
        <w:r w:rsidR="00A93B44">
          <w:rPr>
            <w:rFonts w:ascii="Arial" w:hAnsi="Arial" w:cs="Arial"/>
            <w:color w:val="000000" w:themeColor="text1"/>
          </w:rPr>
          <w:t xml:space="preserve">, similar morphologies can be commonly found across Actiniaria and </w:t>
        </w:r>
        <w:proofErr w:type="spellStart"/>
        <w:r w:rsidR="00A93B44">
          <w:rPr>
            <w:rFonts w:ascii="Arial" w:hAnsi="Arial" w:cs="Arial"/>
            <w:color w:val="000000" w:themeColor="text1"/>
          </w:rPr>
          <w:t>Hexacorallia</w:t>
        </w:r>
        <w:proofErr w:type="spellEnd"/>
        <w:r w:rsidR="00A93B44">
          <w:rPr>
            <w:rFonts w:ascii="Arial" w:hAnsi="Arial" w:cs="Arial"/>
            <w:color w:val="000000" w:themeColor="text1"/>
          </w:rPr>
          <w:t xml:space="preserve">. These morphological shifts may also involve changes </w:t>
        </w:r>
        <w:r w:rsidR="008C7E57">
          <w:rPr>
            <w:rFonts w:ascii="Arial" w:hAnsi="Arial" w:cs="Arial"/>
            <w:color w:val="000000" w:themeColor="text1"/>
          </w:rPr>
          <w:t>to</w:t>
        </w:r>
        <w:r w:rsidR="00A93B44">
          <w:rPr>
            <w:rFonts w:ascii="Arial" w:hAnsi="Arial" w:cs="Arial"/>
            <w:color w:val="000000" w:themeColor="text1"/>
          </w:rPr>
          <w:t xml:space="preserve"> the discharge mechanisms and nematocyst function. Answering these question</w:t>
        </w:r>
        <w:r w:rsidR="006A182B">
          <w:rPr>
            <w:rFonts w:ascii="Arial" w:hAnsi="Arial" w:cs="Arial"/>
            <w:color w:val="000000" w:themeColor="text1"/>
          </w:rPr>
          <w:t>s</w:t>
        </w:r>
        <w:r w:rsidR="00A93B44">
          <w:rPr>
            <w:rFonts w:ascii="Arial" w:hAnsi="Arial" w:cs="Arial"/>
            <w:color w:val="000000" w:themeColor="text1"/>
          </w:rPr>
          <w:t xml:space="preserve"> requires further research on the discharge mechanics of nematocysts beyond model organisms like </w:t>
        </w:r>
        <w:r w:rsidR="00A93B44" w:rsidRPr="00CA6594">
          <w:rPr>
            <w:rFonts w:ascii="Arial" w:hAnsi="Arial" w:cs="Arial"/>
            <w:i/>
            <w:iCs/>
            <w:color w:val="000000" w:themeColor="text1"/>
            <w:rPrChange w:id="322" w:author="Author">
              <w:rPr>
                <w:rFonts w:ascii="Arial" w:hAnsi="Arial" w:cs="Arial"/>
                <w:color w:val="000000" w:themeColor="text1"/>
              </w:rPr>
            </w:rPrChange>
          </w:rPr>
          <w:t>Hydra</w:t>
        </w:r>
        <w:r w:rsidR="00A93B44">
          <w:rPr>
            <w:rFonts w:ascii="Arial" w:hAnsi="Arial" w:cs="Arial"/>
            <w:color w:val="000000" w:themeColor="text1"/>
          </w:rPr>
          <w:t xml:space="preserve">. </w:t>
        </w:r>
        <w:r w:rsidR="00FF6F3C">
          <w:rPr>
            <w:rFonts w:ascii="Arial" w:hAnsi="Arial" w:cs="Arial"/>
            <w:color w:val="000000" w:themeColor="text1"/>
          </w:rPr>
          <w:t xml:space="preserve"> As shown in Figure 3, siphonophores bear a large variety of nematocyst types and subtypes. Different heteroneme subtypes vary widely in shaft and filament complexity, ranging from the simplest mastigophores to the 3-spined </w:t>
        </w:r>
        <w:proofErr w:type="spellStart"/>
        <w:r w:rsidR="00FF6F3C">
          <w:rPr>
            <w:rFonts w:ascii="Arial" w:hAnsi="Arial" w:cs="Arial"/>
            <w:color w:val="000000" w:themeColor="text1"/>
          </w:rPr>
          <w:t>stenoteles</w:t>
        </w:r>
        <w:proofErr w:type="spellEnd"/>
        <w:r w:rsidR="00FF6F3C">
          <w:rPr>
            <w:rFonts w:ascii="Arial" w:hAnsi="Arial" w:cs="Arial"/>
            <w:color w:val="000000" w:themeColor="text1"/>
          </w:rPr>
          <w:t xml:space="preserve"> or the double-bulged </w:t>
        </w:r>
        <w:proofErr w:type="spellStart"/>
        <w:r w:rsidR="00FF6F3C">
          <w:rPr>
            <w:rFonts w:ascii="Arial" w:hAnsi="Arial" w:cs="Arial"/>
            <w:color w:val="000000" w:themeColor="text1"/>
          </w:rPr>
          <w:t>birhopaloids</w:t>
        </w:r>
        <w:proofErr w:type="spellEnd"/>
        <w:r w:rsidR="00FF6F3C">
          <w:rPr>
            <w:rFonts w:ascii="Arial" w:hAnsi="Arial" w:cs="Arial"/>
            <w:color w:val="000000" w:themeColor="text1"/>
          </w:rPr>
          <w:t xml:space="preserve">. However, the functional differences between these subtypes </w:t>
        </w:r>
        <w:proofErr w:type="gramStart"/>
        <w:r w:rsidR="00FF6F3C">
          <w:rPr>
            <w:rFonts w:ascii="Arial" w:hAnsi="Arial" w:cs="Arial"/>
            <w:color w:val="000000" w:themeColor="text1"/>
          </w:rPr>
          <w:t>is</w:t>
        </w:r>
        <w:proofErr w:type="gramEnd"/>
        <w:r w:rsidR="00FF6F3C">
          <w:rPr>
            <w:rFonts w:ascii="Arial" w:hAnsi="Arial" w:cs="Arial"/>
            <w:color w:val="000000" w:themeColor="text1"/>
          </w:rPr>
          <w:t xml:space="preserve"> still poorly known. Further research is necessary to fully comprehend the evolutionary and ecological implications of these transitions in nematocyst subtype.</w:t>
        </w:r>
      </w:ins>
    </w:p>
    <w:p w14:paraId="225C021F" w14:textId="62683311" w:rsidR="00BA281E" w:rsidRPr="00F767BD" w:rsidRDefault="002550B4" w:rsidP="003B2BD2">
      <w:pPr>
        <w:pStyle w:val="BodyText"/>
        <w:ind w:firstLine="720"/>
        <w:jc w:val="both"/>
        <w:rPr>
          <w:rFonts w:ascii="Arial" w:hAnsi="Arial" w:cs="Arial"/>
          <w:color w:val="000000" w:themeColor="text1"/>
        </w:rPr>
      </w:pPr>
      <w:r w:rsidRPr="00F767BD">
        <w:rPr>
          <w:rFonts w:ascii="Arial" w:hAnsi="Arial" w:cs="Arial"/>
          <w:i/>
          <w:color w:val="000000" w:themeColor="text1"/>
        </w:rPr>
        <w:t>Generating hypotheses on siphonophore feeding ecology</w:t>
      </w:r>
      <w:r w:rsidRPr="00F767BD">
        <w:rPr>
          <w:rFonts w:ascii="Arial" w:hAnsi="Arial" w:cs="Arial"/>
          <w:color w:val="000000" w:themeColor="text1"/>
        </w:rPr>
        <w:t xml:space="preserve"> – One motivation for our research is to understand the links between prey-capture tools and diets so we can generate hypotheses about the diets of predators based on morphological characteristics. Indeed, our discriminant analyses were able to distinguish between different siphonophore diets based on morphological characters alone. The models produced by these analyses generated testable predictions about the diets of many species for which we only have morphological data of their tentacles. For example, the unique tentilla morphology of </w:t>
      </w:r>
      <w:proofErr w:type="spellStart"/>
      <w:r w:rsidRPr="00F767BD">
        <w:rPr>
          <w:rFonts w:ascii="Arial" w:hAnsi="Arial" w:cs="Arial"/>
          <w:i/>
          <w:color w:val="000000" w:themeColor="text1"/>
        </w:rPr>
        <w:t>Frillagalma</w:t>
      </w:r>
      <w:proofErr w:type="spellEnd"/>
      <w:r w:rsidRPr="00F767BD">
        <w:rPr>
          <w:rFonts w:ascii="Arial" w:hAnsi="Arial" w:cs="Arial"/>
          <w:color w:val="000000" w:themeColor="text1"/>
        </w:rPr>
        <w:t xml:space="preserve"> is predicted to render a generalist diet, or one of the undescribed deep-sea physonect species examined is predicted to be a fish specialist, which is congruent with its close phylogenetic relationship to other piscivorous physonects. While the limited dataset used here is informative for generating tentative hypotheses, the empirical dietary data are still scarce and insufficient to cast robust predictions. </w:t>
      </w:r>
      <w:del w:id="323" w:author="Author">
        <w:r w:rsidRPr="00F767BD" w:rsidDel="006A182B">
          <w:rPr>
            <w:rFonts w:ascii="Arial" w:hAnsi="Arial" w:cs="Arial"/>
            <w:color w:val="000000" w:themeColor="text1"/>
          </w:rPr>
          <w:delText xml:space="preserve">This reveals the need to extensively characterize siphonophore diets and feeding habits. </w:delText>
        </w:r>
      </w:del>
      <w:r w:rsidRPr="00F767BD">
        <w:rPr>
          <w:rFonts w:ascii="Arial" w:hAnsi="Arial" w:cs="Arial"/>
          <w:color w:val="000000" w:themeColor="text1"/>
        </w:rPr>
        <w:t>In future work, we will test these ecological hypotheses and validate these models by directly characterizing the diets</w:t>
      </w:r>
      <w:ins w:id="324" w:author="Author">
        <w:r w:rsidR="006A182B">
          <w:rPr>
            <w:rFonts w:ascii="Arial" w:hAnsi="Arial" w:cs="Arial"/>
            <w:color w:val="000000" w:themeColor="text1"/>
          </w:rPr>
          <w:t xml:space="preserve"> and feeding habits</w:t>
        </w:r>
      </w:ins>
      <w:r w:rsidRPr="00F767BD">
        <w:rPr>
          <w:rFonts w:ascii="Arial" w:hAnsi="Arial" w:cs="Arial"/>
          <w:color w:val="000000" w:themeColor="text1"/>
        </w:rPr>
        <w:t xml:space="preserve"> of some of those siphonophore species. Predicting diet using morphology is a powerful tool to reconstruct food web topologies from community composition alone. In many of the ecological models found in the literature, interactions among the oceanic zooplankton have been treated as a black box (Mitra 2009). The ability to predict such interactions, including those of siphonophores and their prey, will enhance the taxonomic resolution of nutrient-flow models constructed from plankton community composition data.</w:t>
      </w:r>
    </w:p>
    <w:p w14:paraId="3ECA1356" w14:textId="77777777" w:rsidR="00BA281E" w:rsidRPr="00F767BD" w:rsidRDefault="002550B4" w:rsidP="00F767BD">
      <w:pPr>
        <w:pStyle w:val="Heading2"/>
        <w:jc w:val="both"/>
        <w:rPr>
          <w:rFonts w:ascii="Arial" w:hAnsi="Arial" w:cs="Arial"/>
          <w:color w:val="000000" w:themeColor="text1"/>
        </w:rPr>
      </w:pPr>
      <w:bookmarkStart w:id="325" w:name="acknowledgements"/>
      <w:r w:rsidRPr="00F767BD">
        <w:rPr>
          <w:rFonts w:ascii="Arial" w:hAnsi="Arial" w:cs="Arial"/>
          <w:color w:val="000000" w:themeColor="text1"/>
        </w:rPr>
        <w:t>Acknowledgements</w:t>
      </w:r>
      <w:bookmarkEnd w:id="325"/>
    </w:p>
    <w:p w14:paraId="70891B64" w14:textId="77777777" w:rsidR="00BA281E" w:rsidRPr="00F767BD" w:rsidRDefault="002550B4" w:rsidP="00F767BD">
      <w:pPr>
        <w:pStyle w:val="Heading2"/>
        <w:jc w:val="both"/>
        <w:rPr>
          <w:rFonts w:ascii="Arial" w:hAnsi="Arial" w:cs="Arial"/>
          <w:color w:val="000000" w:themeColor="text1"/>
        </w:rPr>
      </w:pPr>
      <w:bookmarkStart w:id="326" w:name="references"/>
      <w:r w:rsidRPr="00F767BD">
        <w:rPr>
          <w:rFonts w:ascii="Arial" w:hAnsi="Arial" w:cs="Arial"/>
          <w:color w:val="000000" w:themeColor="text1"/>
        </w:rPr>
        <w:t>References</w:t>
      </w:r>
      <w:bookmarkEnd w:id="326"/>
    </w:p>
    <w:p w14:paraId="56ECC2EA" w14:textId="77777777" w:rsidR="00BA281E" w:rsidRPr="00F767BD" w:rsidRDefault="002550B4" w:rsidP="00F767BD">
      <w:pPr>
        <w:pStyle w:val="Bibliography"/>
        <w:jc w:val="both"/>
        <w:rPr>
          <w:rFonts w:ascii="Arial" w:hAnsi="Arial" w:cs="Arial"/>
          <w:color w:val="000000" w:themeColor="text1"/>
        </w:rPr>
      </w:pPr>
      <w:bookmarkStart w:id="327" w:name="ref-adams2016geomorph"/>
      <w:bookmarkStart w:id="328" w:name="refs"/>
      <w:r w:rsidRPr="00F767BD">
        <w:rPr>
          <w:rFonts w:ascii="Arial" w:hAnsi="Arial" w:cs="Arial"/>
          <w:color w:val="000000" w:themeColor="text1"/>
        </w:rPr>
        <w:t xml:space="preserve">Adams DC, Collyer M, </w:t>
      </w:r>
      <w:proofErr w:type="spellStart"/>
      <w:r w:rsidRPr="00F767BD">
        <w:rPr>
          <w:rFonts w:ascii="Arial" w:hAnsi="Arial" w:cs="Arial"/>
          <w:color w:val="000000" w:themeColor="text1"/>
        </w:rPr>
        <w:t>Kaliontzopoulou</w:t>
      </w:r>
      <w:proofErr w:type="spellEnd"/>
      <w:r w:rsidRPr="00F767BD">
        <w:rPr>
          <w:rFonts w:ascii="Arial" w:hAnsi="Arial" w:cs="Arial"/>
          <w:color w:val="000000" w:themeColor="text1"/>
        </w:rPr>
        <w:t xml:space="preserve"> A, </w:t>
      </w:r>
      <w:proofErr w:type="spellStart"/>
      <w:r w:rsidRPr="00F767BD">
        <w:rPr>
          <w:rFonts w:ascii="Arial" w:hAnsi="Arial" w:cs="Arial"/>
          <w:color w:val="000000" w:themeColor="text1"/>
        </w:rPr>
        <w:t>Sherratt</w:t>
      </w:r>
      <w:proofErr w:type="spellEnd"/>
      <w:r w:rsidRPr="00F767BD">
        <w:rPr>
          <w:rFonts w:ascii="Arial" w:hAnsi="Arial" w:cs="Arial"/>
          <w:color w:val="000000" w:themeColor="text1"/>
        </w:rPr>
        <w:t xml:space="preserve"> E. 2016. </w:t>
      </w:r>
      <w:proofErr w:type="spellStart"/>
      <w:r w:rsidRPr="00F767BD">
        <w:rPr>
          <w:rFonts w:ascii="Arial" w:hAnsi="Arial" w:cs="Arial"/>
          <w:color w:val="000000" w:themeColor="text1"/>
        </w:rPr>
        <w:t>Geomorph</w:t>
      </w:r>
      <w:proofErr w:type="spellEnd"/>
      <w:r w:rsidRPr="00F767BD">
        <w:rPr>
          <w:rFonts w:ascii="Arial" w:hAnsi="Arial" w:cs="Arial"/>
          <w:color w:val="000000" w:themeColor="text1"/>
        </w:rPr>
        <w:t xml:space="preserve">: Software for geometric morphometric </w:t>
      </w:r>
      <w:proofErr w:type="gramStart"/>
      <w:r w:rsidRPr="00F767BD">
        <w:rPr>
          <w:rFonts w:ascii="Arial" w:hAnsi="Arial" w:cs="Arial"/>
          <w:color w:val="000000" w:themeColor="text1"/>
        </w:rPr>
        <w:t>analyses..</w:t>
      </w:r>
      <w:proofErr w:type="gramEnd"/>
    </w:p>
    <w:p w14:paraId="53FE60F3" w14:textId="527BEBBD" w:rsidR="00BA281E" w:rsidRDefault="002550B4" w:rsidP="00F767BD">
      <w:pPr>
        <w:pStyle w:val="Bibliography"/>
        <w:jc w:val="both"/>
        <w:rPr>
          <w:ins w:id="329" w:author="Author"/>
          <w:rFonts w:ascii="Arial" w:hAnsi="Arial" w:cs="Arial"/>
          <w:color w:val="000000" w:themeColor="text1"/>
        </w:rPr>
      </w:pPr>
      <w:bookmarkStart w:id="330" w:name="ref-bardi2007taxonomic"/>
      <w:bookmarkEnd w:id="327"/>
      <w:proofErr w:type="spellStart"/>
      <w:r w:rsidRPr="00F767BD">
        <w:rPr>
          <w:rFonts w:ascii="Arial" w:hAnsi="Arial" w:cs="Arial"/>
          <w:color w:val="000000" w:themeColor="text1"/>
        </w:rPr>
        <w:t>Bardi</w:t>
      </w:r>
      <w:proofErr w:type="spellEnd"/>
      <w:r w:rsidRPr="00F767BD">
        <w:rPr>
          <w:rFonts w:ascii="Arial" w:hAnsi="Arial" w:cs="Arial"/>
          <w:color w:val="000000" w:themeColor="text1"/>
        </w:rPr>
        <w:t xml:space="preserve"> J, Marques AC. 2007. Taxonomic redescription of the </w:t>
      </w:r>
      <w:ins w:id="331" w:author="Author">
        <w:r w:rsidR="006A182B">
          <w:rPr>
            <w:rFonts w:ascii="Arial" w:hAnsi="Arial" w:cs="Arial"/>
            <w:color w:val="000000" w:themeColor="text1"/>
          </w:rPr>
          <w:t>P</w:t>
        </w:r>
      </w:ins>
      <w:del w:id="332" w:author="Author">
        <w:r w:rsidRPr="00F767BD" w:rsidDel="006A182B">
          <w:rPr>
            <w:rFonts w:ascii="Arial" w:hAnsi="Arial" w:cs="Arial"/>
            <w:color w:val="000000" w:themeColor="text1"/>
          </w:rPr>
          <w:delText>p</w:delText>
        </w:r>
      </w:del>
      <w:r w:rsidRPr="00F767BD">
        <w:rPr>
          <w:rFonts w:ascii="Arial" w:hAnsi="Arial" w:cs="Arial"/>
          <w:color w:val="000000" w:themeColor="text1"/>
        </w:rPr>
        <w:t xml:space="preserve">ortuguese man-of-war, </w:t>
      </w:r>
      <w:proofErr w:type="spellStart"/>
      <w:ins w:id="333" w:author="Author">
        <w:r w:rsidR="00E73AD1">
          <w:rPr>
            <w:rFonts w:ascii="Arial" w:hAnsi="Arial" w:cs="Arial"/>
            <w:color w:val="000000" w:themeColor="text1"/>
          </w:rPr>
          <w:t>P</w:t>
        </w:r>
      </w:ins>
      <w:del w:id="334" w:author="Author">
        <w:r w:rsidRPr="00F767BD" w:rsidDel="00E73AD1">
          <w:rPr>
            <w:rFonts w:ascii="Arial" w:hAnsi="Arial" w:cs="Arial"/>
            <w:color w:val="000000" w:themeColor="text1"/>
          </w:rPr>
          <w:delText>p</w:delText>
        </w:r>
      </w:del>
      <w:r w:rsidRPr="00F767BD">
        <w:rPr>
          <w:rFonts w:ascii="Arial" w:hAnsi="Arial" w:cs="Arial"/>
          <w:color w:val="000000" w:themeColor="text1"/>
        </w:rPr>
        <w:t>hysalia</w:t>
      </w:r>
      <w:proofErr w:type="spellEnd"/>
      <w:r w:rsidRPr="00F767BD">
        <w:rPr>
          <w:rFonts w:ascii="Arial" w:hAnsi="Arial" w:cs="Arial"/>
          <w:color w:val="000000" w:themeColor="text1"/>
        </w:rPr>
        <w:t xml:space="preserve"> physalis (</w:t>
      </w:r>
      <w:ins w:id="335" w:author="Author">
        <w:r w:rsidR="00E73AD1">
          <w:rPr>
            <w:rFonts w:ascii="Arial" w:hAnsi="Arial" w:cs="Arial"/>
            <w:color w:val="000000" w:themeColor="text1"/>
          </w:rPr>
          <w:t>C</w:t>
        </w:r>
      </w:ins>
      <w:del w:id="336" w:author="Author">
        <w:r w:rsidRPr="00F767BD" w:rsidDel="00E73AD1">
          <w:rPr>
            <w:rFonts w:ascii="Arial" w:hAnsi="Arial" w:cs="Arial"/>
            <w:color w:val="000000" w:themeColor="text1"/>
          </w:rPr>
          <w:delText>c</w:delText>
        </w:r>
      </w:del>
      <w:r w:rsidRPr="00F767BD">
        <w:rPr>
          <w:rFonts w:ascii="Arial" w:hAnsi="Arial" w:cs="Arial"/>
          <w:color w:val="000000" w:themeColor="text1"/>
        </w:rPr>
        <w:t xml:space="preserve">nidaria, </w:t>
      </w:r>
      <w:ins w:id="337" w:author="Author">
        <w:r w:rsidR="00E73AD1">
          <w:rPr>
            <w:rFonts w:ascii="Arial" w:hAnsi="Arial" w:cs="Arial"/>
            <w:color w:val="000000" w:themeColor="text1"/>
          </w:rPr>
          <w:t>H</w:t>
        </w:r>
      </w:ins>
      <w:del w:id="338" w:author="Author">
        <w:r w:rsidRPr="00F767BD" w:rsidDel="00E73AD1">
          <w:rPr>
            <w:rFonts w:ascii="Arial" w:hAnsi="Arial" w:cs="Arial"/>
            <w:color w:val="000000" w:themeColor="text1"/>
          </w:rPr>
          <w:delText>h</w:delText>
        </w:r>
      </w:del>
      <w:r w:rsidRPr="00F767BD">
        <w:rPr>
          <w:rFonts w:ascii="Arial" w:hAnsi="Arial" w:cs="Arial"/>
          <w:color w:val="000000" w:themeColor="text1"/>
        </w:rPr>
        <w:t xml:space="preserve">ydrozoa, </w:t>
      </w:r>
      <w:proofErr w:type="spellStart"/>
      <w:ins w:id="339" w:author="Author">
        <w:r w:rsidR="00E73AD1">
          <w:rPr>
            <w:rFonts w:ascii="Arial" w:hAnsi="Arial" w:cs="Arial"/>
            <w:color w:val="000000" w:themeColor="text1"/>
          </w:rPr>
          <w:t>S</w:t>
        </w:r>
      </w:ins>
      <w:del w:id="340" w:author="Author">
        <w:r w:rsidRPr="00F767BD" w:rsidDel="00E73AD1">
          <w:rPr>
            <w:rFonts w:ascii="Arial" w:hAnsi="Arial" w:cs="Arial"/>
            <w:color w:val="000000" w:themeColor="text1"/>
          </w:rPr>
          <w:delText>s</w:delText>
        </w:r>
      </w:del>
      <w:r w:rsidRPr="00F767BD">
        <w:rPr>
          <w:rFonts w:ascii="Arial" w:hAnsi="Arial" w:cs="Arial"/>
          <w:color w:val="000000" w:themeColor="text1"/>
        </w:rPr>
        <w:t>iphonophorae</w:t>
      </w:r>
      <w:proofErr w:type="spellEnd"/>
      <w:r w:rsidRPr="00F767BD">
        <w:rPr>
          <w:rFonts w:ascii="Arial" w:hAnsi="Arial" w:cs="Arial"/>
          <w:color w:val="000000" w:themeColor="text1"/>
        </w:rPr>
        <w:t xml:space="preserve">, </w:t>
      </w:r>
      <w:proofErr w:type="spellStart"/>
      <w:ins w:id="341" w:author="Author">
        <w:r w:rsidR="00E73AD1">
          <w:rPr>
            <w:rFonts w:ascii="Arial" w:hAnsi="Arial" w:cs="Arial"/>
            <w:color w:val="000000" w:themeColor="text1"/>
          </w:rPr>
          <w:t>C</w:t>
        </w:r>
      </w:ins>
      <w:del w:id="342" w:author="Author">
        <w:r w:rsidRPr="00F767BD" w:rsidDel="00E73AD1">
          <w:rPr>
            <w:rFonts w:ascii="Arial" w:hAnsi="Arial" w:cs="Arial"/>
            <w:color w:val="000000" w:themeColor="text1"/>
          </w:rPr>
          <w:delText>c</w:delText>
        </w:r>
      </w:del>
      <w:r w:rsidRPr="00F767BD">
        <w:rPr>
          <w:rFonts w:ascii="Arial" w:hAnsi="Arial" w:cs="Arial"/>
          <w:color w:val="000000" w:themeColor="text1"/>
        </w:rPr>
        <w:t>ystonectae</w:t>
      </w:r>
      <w:proofErr w:type="spellEnd"/>
      <w:r w:rsidRPr="00F767BD">
        <w:rPr>
          <w:rFonts w:ascii="Arial" w:hAnsi="Arial" w:cs="Arial"/>
          <w:color w:val="000000" w:themeColor="text1"/>
        </w:rPr>
        <w:t xml:space="preserve">) from </w:t>
      </w:r>
      <w:ins w:id="343" w:author="Author">
        <w:r w:rsidR="00E73AD1">
          <w:rPr>
            <w:rFonts w:ascii="Arial" w:hAnsi="Arial" w:cs="Arial"/>
            <w:color w:val="000000" w:themeColor="text1"/>
          </w:rPr>
          <w:t>B</w:t>
        </w:r>
      </w:ins>
      <w:del w:id="344" w:author="Author">
        <w:r w:rsidRPr="00F767BD" w:rsidDel="00E73AD1">
          <w:rPr>
            <w:rFonts w:ascii="Arial" w:hAnsi="Arial" w:cs="Arial"/>
            <w:color w:val="000000" w:themeColor="text1"/>
          </w:rPr>
          <w:delText>b</w:delText>
        </w:r>
      </w:del>
      <w:r w:rsidRPr="00F767BD">
        <w:rPr>
          <w:rFonts w:ascii="Arial" w:hAnsi="Arial" w:cs="Arial"/>
          <w:color w:val="000000" w:themeColor="text1"/>
        </w:rPr>
        <w:t xml:space="preserve">razil. </w:t>
      </w:r>
      <w:proofErr w:type="spellStart"/>
      <w:r w:rsidRPr="00F767BD">
        <w:rPr>
          <w:rFonts w:ascii="Arial" w:hAnsi="Arial" w:cs="Arial"/>
          <w:color w:val="000000" w:themeColor="text1"/>
        </w:rPr>
        <w:t>Iheringia</w:t>
      </w:r>
      <w:proofErr w:type="spellEnd"/>
      <w:r w:rsidRPr="00F767BD">
        <w:rPr>
          <w:rFonts w:ascii="Arial" w:hAnsi="Arial" w:cs="Arial"/>
          <w:color w:val="000000" w:themeColor="text1"/>
        </w:rPr>
        <w:t xml:space="preserve"> Série </w:t>
      </w:r>
      <w:proofErr w:type="spellStart"/>
      <w:r w:rsidRPr="00F767BD">
        <w:rPr>
          <w:rFonts w:ascii="Arial" w:hAnsi="Arial" w:cs="Arial"/>
          <w:color w:val="000000" w:themeColor="text1"/>
        </w:rPr>
        <w:t>Zoologia</w:t>
      </w:r>
      <w:proofErr w:type="spellEnd"/>
      <w:r w:rsidRPr="00F767BD">
        <w:rPr>
          <w:rFonts w:ascii="Arial" w:hAnsi="Arial" w:cs="Arial"/>
          <w:color w:val="000000" w:themeColor="text1"/>
        </w:rPr>
        <w:t xml:space="preserve"> 97:425–33.</w:t>
      </w:r>
    </w:p>
    <w:p w14:paraId="677B8479" w14:textId="36FDB791" w:rsidR="00EA61C3" w:rsidRPr="00EA61C3" w:rsidRDefault="00EA61C3" w:rsidP="00F767BD">
      <w:pPr>
        <w:pStyle w:val="Bibliography"/>
        <w:jc w:val="both"/>
        <w:rPr>
          <w:rFonts w:ascii="Arial" w:hAnsi="Arial" w:cs="Arial"/>
          <w:color w:val="000000" w:themeColor="text1"/>
        </w:rPr>
      </w:pPr>
      <w:proofErr w:type="spellStart"/>
      <w:ins w:id="345" w:author="Author">
        <w:r w:rsidRPr="00CA6594">
          <w:rPr>
            <w:rFonts w:ascii="Arial" w:hAnsi="Arial" w:cs="Arial"/>
            <w:color w:val="1A1A1A"/>
            <w:rPrChange w:id="346" w:author="Author">
              <w:rPr>
                <w:rFonts w:ascii="Arial" w:hAnsi="Arial" w:cs="Arial"/>
                <w:color w:val="1A1A1A"/>
                <w:sz w:val="26"/>
                <w:szCs w:val="26"/>
              </w:rPr>
            </w:rPrChange>
          </w:rPr>
          <w:t>Bentlage</w:t>
        </w:r>
        <w:proofErr w:type="spellEnd"/>
        <w:r w:rsidRPr="00CA6594">
          <w:rPr>
            <w:rFonts w:ascii="Arial" w:hAnsi="Arial" w:cs="Arial"/>
            <w:color w:val="1A1A1A"/>
            <w:rPrChange w:id="347" w:author="Author">
              <w:rPr>
                <w:rFonts w:ascii="Arial" w:hAnsi="Arial" w:cs="Arial"/>
                <w:color w:val="1A1A1A"/>
                <w:sz w:val="26"/>
                <w:szCs w:val="26"/>
              </w:rPr>
            </w:rPrChange>
          </w:rPr>
          <w:t xml:space="preserve">, B., Collins, AG. (2020). Tackling the phylogenetic conundrum of </w:t>
        </w:r>
        <w:proofErr w:type="spellStart"/>
        <w:r w:rsidRPr="00CA6594">
          <w:rPr>
            <w:rFonts w:ascii="Arial" w:hAnsi="Arial" w:cs="Arial"/>
            <w:color w:val="1A1A1A"/>
            <w:rPrChange w:id="348" w:author="Author">
              <w:rPr>
                <w:rFonts w:ascii="Arial" w:hAnsi="Arial" w:cs="Arial"/>
                <w:color w:val="1A1A1A"/>
                <w:sz w:val="26"/>
                <w:szCs w:val="26"/>
              </w:rPr>
            </w:rPrChange>
          </w:rPr>
          <w:t>Hydroidolina</w:t>
        </w:r>
        <w:proofErr w:type="spellEnd"/>
        <w:r w:rsidRPr="00CA6594">
          <w:rPr>
            <w:rFonts w:ascii="Arial" w:hAnsi="Arial" w:cs="Arial"/>
            <w:color w:val="1A1A1A"/>
            <w:rPrChange w:id="349" w:author="Author">
              <w:rPr>
                <w:rFonts w:ascii="Arial" w:hAnsi="Arial" w:cs="Arial"/>
                <w:color w:val="1A1A1A"/>
                <w:sz w:val="26"/>
                <w:szCs w:val="26"/>
              </w:rPr>
            </w:rPrChange>
          </w:rPr>
          <w:t xml:space="preserve"> (Cnidaria: </w:t>
        </w:r>
        <w:proofErr w:type="spellStart"/>
        <w:r w:rsidRPr="00CA6594">
          <w:rPr>
            <w:rFonts w:ascii="Arial" w:hAnsi="Arial" w:cs="Arial"/>
            <w:color w:val="1A1A1A"/>
            <w:rPrChange w:id="350" w:author="Author">
              <w:rPr>
                <w:rFonts w:ascii="Arial" w:hAnsi="Arial" w:cs="Arial"/>
                <w:color w:val="1A1A1A"/>
                <w:sz w:val="26"/>
                <w:szCs w:val="26"/>
              </w:rPr>
            </w:rPrChange>
          </w:rPr>
          <w:t>Medusozoa</w:t>
        </w:r>
        <w:proofErr w:type="spellEnd"/>
        <w:r w:rsidRPr="00CA6594">
          <w:rPr>
            <w:rFonts w:ascii="Arial" w:hAnsi="Arial" w:cs="Arial"/>
            <w:color w:val="1A1A1A"/>
            <w:rPrChange w:id="351" w:author="Author">
              <w:rPr>
                <w:rFonts w:ascii="Arial" w:hAnsi="Arial" w:cs="Arial"/>
                <w:color w:val="1A1A1A"/>
                <w:sz w:val="26"/>
                <w:szCs w:val="26"/>
              </w:rPr>
            </w:rPrChange>
          </w:rPr>
          <w:t>: Hydrozoa) by assessing competing tree topologies with targeted high-throughput sequencing. </w:t>
        </w:r>
        <w:proofErr w:type="spellStart"/>
        <w:r w:rsidRPr="00CA6594">
          <w:rPr>
            <w:rFonts w:ascii="Arial" w:hAnsi="Arial" w:cs="Arial"/>
            <w:i/>
            <w:iCs/>
            <w:color w:val="1A1A1A"/>
            <w:rPrChange w:id="352" w:author="Author">
              <w:rPr>
                <w:rFonts w:ascii="Arial" w:hAnsi="Arial" w:cs="Arial"/>
                <w:i/>
                <w:iCs/>
                <w:color w:val="1A1A1A"/>
                <w:sz w:val="26"/>
                <w:szCs w:val="26"/>
              </w:rPr>
            </w:rPrChange>
          </w:rPr>
          <w:t>bioRxiv</w:t>
        </w:r>
        <w:proofErr w:type="spellEnd"/>
        <w:r w:rsidRPr="00CA6594">
          <w:rPr>
            <w:rFonts w:ascii="Arial" w:hAnsi="Arial" w:cs="Arial"/>
            <w:color w:val="1A1A1A"/>
            <w:rPrChange w:id="353" w:author="Author">
              <w:rPr>
                <w:rFonts w:ascii="Arial" w:hAnsi="Arial" w:cs="Arial"/>
                <w:color w:val="1A1A1A"/>
                <w:sz w:val="26"/>
                <w:szCs w:val="26"/>
              </w:rPr>
            </w:rPrChange>
          </w:rPr>
          <w:t>.</w:t>
        </w:r>
      </w:ins>
    </w:p>
    <w:p w14:paraId="60DA313A" w14:textId="77777777" w:rsidR="00BA281E" w:rsidRPr="00F767BD" w:rsidRDefault="002550B4" w:rsidP="00F767BD">
      <w:pPr>
        <w:pStyle w:val="Bibliography"/>
        <w:jc w:val="both"/>
        <w:rPr>
          <w:rFonts w:ascii="Arial" w:hAnsi="Arial" w:cs="Arial"/>
          <w:color w:val="000000" w:themeColor="text1"/>
        </w:rPr>
      </w:pPr>
      <w:bookmarkStart w:id="354" w:name="ref-blomberg2003testing"/>
      <w:bookmarkEnd w:id="330"/>
      <w:r w:rsidRPr="00F767BD">
        <w:rPr>
          <w:rFonts w:ascii="Arial" w:hAnsi="Arial" w:cs="Arial"/>
          <w:color w:val="000000" w:themeColor="text1"/>
        </w:rPr>
        <w:t>Blomberg SP, Garland T, Ives AR. 2003. Testing for phylogenetic signal in comparative data: Behavioral traits are more labile. Evolution 57:717–45.</w:t>
      </w:r>
    </w:p>
    <w:p w14:paraId="2D9F6DF1" w14:textId="58281856" w:rsidR="00BA281E" w:rsidRPr="00F767BD" w:rsidRDefault="002550B4" w:rsidP="00F767BD">
      <w:pPr>
        <w:pStyle w:val="Bibliography"/>
        <w:jc w:val="both"/>
        <w:rPr>
          <w:rFonts w:ascii="Arial" w:hAnsi="Arial" w:cs="Arial"/>
          <w:color w:val="000000" w:themeColor="text1"/>
        </w:rPr>
      </w:pPr>
      <w:bookmarkStart w:id="355" w:name="ref-blyth1972simpson"/>
      <w:bookmarkEnd w:id="354"/>
      <w:r w:rsidRPr="00F767BD">
        <w:rPr>
          <w:rFonts w:ascii="Arial" w:hAnsi="Arial" w:cs="Arial"/>
          <w:color w:val="000000" w:themeColor="text1"/>
        </w:rPr>
        <w:t xml:space="preserve">Blyth CR. 1972. On </w:t>
      </w:r>
      <w:ins w:id="356" w:author="Author">
        <w:r w:rsidR="00E73AD1">
          <w:rPr>
            <w:rFonts w:ascii="Arial" w:hAnsi="Arial" w:cs="Arial"/>
            <w:color w:val="000000" w:themeColor="text1"/>
          </w:rPr>
          <w:t>S</w:t>
        </w:r>
      </w:ins>
      <w:del w:id="357" w:author="Author">
        <w:r w:rsidRPr="00F767BD" w:rsidDel="00E73AD1">
          <w:rPr>
            <w:rFonts w:ascii="Arial" w:hAnsi="Arial" w:cs="Arial"/>
            <w:color w:val="000000" w:themeColor="text1"/>
          </w:rPr>
          <w:delText>s</w:delText>
        </w:r>
      </w:del>
      <w:r w:rsidRPr="00F767BD">
        <w:rPr>
          <w:rFonts w:ascii="Arial" w:hAnsi="Arial" w:cs="Arial"/>
          <w:color w:val="000000" w:themeColor="text1"/>
        </w:rPr>
        <w:t>impson’s paradox and the sure-thing principle. Journal of the American Statistical Association 67:364–66.</w:t>
      </w:r>
    </w:p>
    <w:p w14:paraId="5849714B" w14:textId="770FA652" w:rsidR="00BA281E" w:rsidRPr="00F767BD" w:rsidRDefault="002550B4" w:rsidP="00F767BD">
      <w:pPr>
        <w:pStyle w:val="Bibliography"/>
        <w:jc w:val="both"/>
        <w:rPr>
          <w:rFonts w:ascii="Arial" w:hAnsi="Arial" w:cs="Arial"/>
          <w:color w:val="000000" w:themeColor="text1"/>
        </w:rPr>
      </w:pPr>
      <w:bookmarkStart w:id="358" w:name="ref-carre1972study"/>
      <w:bookmarkEnd w:id="355"/>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D. 1972. Study on development of </w:t>
      </w:r>
      <w:proofErr w:type="spellStart"/>
      <w:r w:rsidRPr="00F767BD">
        <w:rPr>
          <w:rFonts w:ascii="Arial" w:hAnsi="Arial" w:cs="Arial"/>
          <w:color w:val="000000" w:themeColor="text1"/>
        </w:rPr>
        <w:t>cnidocysts</w:t>
      </w:r>
      <w:proofErr w:type="spellEnd"/>
      <w:r w:rsidRPr="00F767BD">
        <w:rPr>
          <w:rFonts w:ascii="Arial" w:hAnsi="Arial" w:cs="Arial"/>
          <w:color w:val="000000" w:themeColor="text1"/>
        </w:rPr>
        <w:t xml:space="preserve"> in gastrozooids of </w:t>
      </w:r>
      <w:proofErr w:type="spellStart"/>
      <w:ins w:id="359" w:author="Author">
        <w:r w:rsidR="006A182B" w:rsidRPr="00CA6594">
          <w:rPr>
            <w:rFonts w:ascii="Arial" w:hAnsi="Arial" w:cs="Arial"/>
            <w:i/>
            <w:iCs/>
            <w:color w:val="000000" w:themeColor="text1"/>
            <w:rPrChange w:id="360" w:author="Author">
              <w:rPr>
                <w:rFonts w:ascii="Arial" w:hAnsi="Arial" w:cs="Arial"/>
                <w:color w:val="000000" w:themeColor="text1"/>
              </w:rPr>
            </w:rPrChange>
          </w:rPr>
          <w:t>M</w:t>
        </w:r>
      </w:ins>
      <w:del w:id="361" w:author="Author">
        <w:r w:rsidRPr="00CA6594" w:rsidDel="006A182B">
          <w:rPr>
            <w:rFonts w:ascii="Arial" w:hAnsi="Arial" w:cs="Arial"/>
            <w:i/>
            <w:iCs/>
            <w:color w:val="000000" w:themeColor="text1"/>
            <w:rPrChange w:id="362" w:author="Author">
              <w:rPr>
                <w:rFonts w:ascii="Arial" w:hAnsi="Arial" w:cs="Arial"/>
                <w:color w:val="000000" w:themeColor="text1"/>
              </w:rPr>
            </w:rPrChange>
          </w:rPr>
          <w:delText>m</w:delText>
        </w:r>
      </w:del>
      <w:r w:rsidRPr="00CA6594">
        <w:rPr>
          <w:rFonts w:ascii="Arial" w:hAnsi="Arial" w:cs="Arial"/>
          <w:i/>
          <w:iCs/>
          <w:color w:val="000000" w:themeColor="text1"/>
          <w:rPrChange w:id="363" w:author="Author">
            <w:rPr>
              <w:rFonts w:ascii="Arial" w:hAnsi="Arial" w:cs="Arial"/>
              <w:color w:val="000000" w:themeColor="text1"/>
            </w:rPr>
          </w:rPrChange>
        </w:rPr>
        <w:t>uggiaea</w:t>
      </w:r>
      <w:proofErr w:type="spellEnd"/>
      <w:r w:rsidRPr="00CA6594">
        <w:rPr>
          <w:rFonts w:ascii="Arial" w:hAnsi="Arial" w:cs="Arial"/>
          <w:i/>
          <w:iCs/>
          <w:color w:val="000000" w:themeColor="text1"/>
          <w:rPrChange w:id="364" w:author="Author">
            <w:rPr>
              <w:rFonts w:ascii="Arial" w:hAnsi="Arial" w:cs="Arial"/>
              <w:color w:val="000000" w:themeColor="text1"/>
            </w:rPr>
          </w:rPrChange>
        </w:rPr>
        <w:t xml:space="preserve"> </w:t>
      </w:r>
      <w:proofErr w:type="spellStart"/>
      <w:r w:rsidRPr="00CA6594">
        <w:rPr>
          <w:rFonts w:ascii="Arial" w:hAnsi="Arial" w:cs="Arial"/>
          <w:i/>
          <w:iCs/>
          <w:color w:val="000000" w:themeColor="text1"/>
          <w:rPrChange w:id="365" w:author="Author">
            <w:rPr>
              <w:rFonts w:ascii="Arial" w:hAnsi="Arial" w:cs="Arial"/>
              <w:color w:val="000000" w:themeColor="text1"/>
            </w:rPr>
          </w:rPrChange>
        </w:rPr>
        <w:t>kochi</w:t>
      </w:r>
      <w:proofErr w:type="spellEnd"/>
      <w:r w:rsidRPr="00F767BD">
        <w:rPr>
          <w:rFonts w:ascii="Arial" w:hAnsi="Arial" w:cs="Arial"/>
          <w:color w:val="000000" w:themeColor="text1"/>
        </w:rPr>
        <w:t xml:space="preserve"> (</w:t>
      </w:r>
      <w:ins w:id="366" w:author="Author">
        <w:r w:rsidR="00E73AD1">
          <w:rPr>
            <w:rFonts w:ascii="Arial" w:hAnsi="Arial" w:cs="Arial"/>
            <w:color w:val="000000" w:themeColor="text1"/>
          </w:rPr>
          <w:t>W</w:t>
        </w:r>
      </w:ins>
      <w:del w:id="367" w:author="Author">
        <w:r w:rsidRPr="00F767BD" w:rsidDel="00E73AD1">
          <w:rPr>
            <w:rFonts w:ascii="Arial" w:hAnsi="Arial" w:cs="Arial"/>
            <w:color w:val="000000" w:themeColor="text1"/>
          </w:rPr>
          <w:delText>w</w:delText>
        </w:r>
      </w:del>
      <w:r w:rsidRPr="00F767BD">
        <w:rPr>
          <w:rFonts w:ascii="Arial" w:hAnsi="Arial" w:cs="Arial"/>
          <w:color w:val="000000" w:themeColor="text1"/>
        </w:rPr>
        <w:t>ill, 1844) (</w:t>
      </w:r>
      <w:proofErr w:type="spellStart"/>
      <w:ins w:id="368" w:author="Author">
        <w:r w:rsidR="00E73AD1">
          <w:rPr>
            <w:rFonts w:ascii="Arial" w:hAnsi="Arial" w:cs="Arial"/>
            <w:color w:val="000000" w:themeColor="text1"/>
          </w:rPr>
          <w:t>S</w:t>
        </w:r>
      </w:ins>
      <w:del w:id="369" w:author="Author">
        <w:r w:rsidRPr="00F767BD" w:rsidDel="00E73AD1">
          <w:rPr>
            <w:rFonts w:ascii="Arial" w:hAnsi="Arial" w:cs="Arial"/>
            <w:color w:val="000000" w:themeColor="text1"/>
          </w:rPr>
          <w:delText>s</w:delText>
        </w:r>
      </w:del>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ins w:id="370" w:author="Author">
        <w:r w:rsidR="00E73AD1">
          <w:rPr>
            <w:rFonts w:ascii="Arial" w:hAnsi="Arial" w:cs="Arial"/>
            <w:color w:val="000000" w:themeColor="text1"/>
          </w:rPr>
          <w:t>C</w:t>
        </w:r>
      </w:ins>
      <w:del w:id="371" w:author="Author">
        <w:r w:rsidRPr="00F767BD" w:rsidDel="00E73AD1">
          <w:rPr>
            <w:rFonts w:ascii="Arial" w:hAnsi="Arial" w:cs="Arial"/>
            <w:color w:val="000000" w:themeColor="text1"/>
          </w:rPr>
          <w:delText>c</w:delText>
        </w:r>
      </w:del>
      <w:r w:rsidRPr="00F767BD">
        <w:rPr>
          <w:rFonts w:ascii="Arial" w:hAnsi="Arial" w:cs="Arial"/>
          <w:color w:val="000000" w:themeColor="text1"/>
        </w:rPr>
        <w:t>alycophora</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Comptes</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Rendus</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Hebdomadaires</w:t>
      </w:r>
      <w:proofErr w:type="spellEnd"/>
      <w:r w:rsidRPr="00F767BD">
        <w:rPr>
          <w:rFonts w:ascii="Arial" w:hAnsi="Arial" w:cs="Arial"/>
          <w:color w:val="000000" w:themeColor="text1"/>
        </w:rPr>
        <w:t xml:space="preserve"> des Seances de </w:t>
      </w:r>
      <w:proofErr w:type="spellStart"/>
      <w:r w:rsidRPr="00F767BD">
        <w:rPr>
          <w:rFonts w:ascii="Arial" w:hAnsi="Arial" w:cs="Arial"/>
          <w:color w:val="000000" w:themeColor="text1"/>
        </w:rPr>
        <w:t>l’Academie</w:t>
      </w:r>
      <w:proofErr w:type="spellEnd"/>
      <w:r w:rsidRPr="00F767BD">
        <w:rPr>
          <w:rFonts w:ascii="Arial" w:hAnsi="Arial" w:cs="Arial"/>
          <w:color w:val="000000" w:themeColor="text1"/>
        </w:rPr>
        <w:t xml:space="preserve"> des Sciences Serie D 275:1263.</w:t>
      </w:r>
    </w:p>
    <w:p w14:paraId="148C33AC" w14:textId="2C891915" w:rsidR="00BA281E" w:rsidRDefault="002550B4" w:rsidP="00F767BD">
      <w:pPr>
        <w:pStyle w:val="Bibliography"/>
        <w:jc w:val="both"/>
        <w:rPr>
          <w:ins w:id="372" w:author="Author"/>
          <w:rFonts w:ascii="Arial" w:hAnsi="Arial" w:cs="Arial"/>
          <w:color w:val="000000" w:themeColor="text1"/>
        </w:rPr>
      </w:pPr>
      <w:bookmarkStart w:id="373" w:name="ref-carre1980triggering"/>
      <w:bookmarkEnd w:id="358"/>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D, </w:t>
      </w:r>
      <w:proofErr w:type="spellStart"/>
      <w:r w:rsidRPr="00F767BD">
        <w:rPr>
          <w:rFonts w:ascii="Arial" w:hAnsi="Arial" w:cs="Arial"/>
          <w:color w:val="000000" w:themeColor="text1"/>
        </w:rPr>
        <w:t>Carré</w:t>
      </w:r>
      <w:proofErr w:type="spellEnd"/>
      <w:r w:rsidRPr="00F767BD">
        <w:rPr>
          <w:rFonts w:ascii="Arial" w:hAnsi="Arial" w:cs="Arial"/>
          <w:color w:val="000000" w:themeColor="text1"/>
        </w:rPr>
        <w:t xml:space="preserve"> C. 1980. On triggering and control of </w:t>
      </w:r>
      <w:proofErr w:type="spellStart"/>
      <w:r w:rsidRPr="00F767BD">
        <w:rPr>
          <w:rFonts w:ascii="Arial" w:hAnsi="Arial" w:cs="Arial"/>
          <w:color w:val="000000" w:themeColor="text1"/>
        </w:rPr>
        <w:t>cnidocyst</w:t>
      </w:r>
      <w:proofErr w:type="spellEnd"/>
      <w:r w:rsidRPr="00F767BD">
        <w:rPr>
          <w:rFonts w:ascii="Arial" w:hAnsi="Arial" w:cs="Arial"/>
          <w:color w:val="000000" w:themeColor="text1"/>
        </w:rPr>
        <w:t xml:space="preserve"> discharge. Marine &amp; Freshwater </w:t>
      </w:r>
      <w:proofErr w:type="spellStart"/>
      <w:r w:rsidRPr="00F767BD">
        <w:rPr>
          <w:rFonts w:ascii="Arial" w:hAnsi="Arial" w:cs="Arial"/>
          <w:color w:val="000000" w:themeColor="text1"/>
        </w:rPr>
        <w:t>Behaviour</w:t>
      </w:r>
      <w:proofErr w:type="spellEnd"/>
      <w:r w:rsidRPr="00F767BD">
        <w:rPr>
          <w:rFonts w:ascii="Arial" w:hAnsi="Arial" w:cs="Arial"/>
          <w:color w:val="000000" w:themeColor="text1"/>
        </w:rPr>
        <w:t xml:space="preserve"> &amp; </w:t>
      </w:r>
      <w:proofErr w:type="spellStart"/>
      <w:r w:rsidRPr="00F767BD">
        <w:rPr>
          <w:rFonts w:ascii="Arial" w:hAnsi="Arial" w:cs="Arial"/>
          <w:color w:val="000000" w:themeColor="text1"/>
        </w:rPr>
        <w:t>Phy</w:t>
      </w:r>
      <w:proofErr w:type="spellEnd"/>
      <w:r w:rsidRPr="00F767BD">
        <w:rPr>
          <w:rFonts w:ascii="Arial" w:hAnsi="Arial" w:cs="Arial"/>
          <w:color w:val="000000" w:themeColor="text1"/>
        </w:rPr>
        <w:t xml:space="preserve"> 7:109–17.</w:t>
      </w:r>
    </w:p>
    <w:p w14:paraId="7D45FA18" w14:textId="3B315691" w:rsidR="00DC10B5" w:rsidRPr="00DC10B5" w:rsidRDefault="00DC10B5" w:rsidP="00CA6594">
      <w:pPr>
        <w:spacing w:after="0"/>
        <w:jc w:val="both"/>
        <w:rPr>
          <w:ins w:id="374" w:author="Author"/>
          <w:rFonts w:ascii="Times New Roman" w:eastAsia="Times New Roman" w:hAnsi="Times New Roman" w:cs="Times New Roman"/>
        </w:rPr>
        <w:pPrChange w:id="375" w:author="Author">
          <w:pPr>
            <w:spacing w:after="0"/>
          </w:pPr>
        </w:pPrChange>
      </w:pPr>
      <w:ins w:id="376" w:author="Author">
        <w:r w:rsidRPr="00CA6594">
          <w:rPr>
            <w:rFonts w:ascii="Arial" w:eastAsia="Times New Roman" w:hAnsi="Arial" w:cs="Arial"/>
            <w:color w:val="222222"/>
            <w:shd w:val="clear" w:color="auto" w:fill="FFFFFF"/>
            <w:rPrChange w:id="377" w:author="Author">
              <w:rPr>
                <w:rFonts w:ascii="Arial" w:eastAsia="Times New Roman" w:hAnsi="Arial" w:cs="Arial"/>
                <w:color w:val="222222"/>
                <w:sz w:val="20"/>
                <w:szCs w:val="20"/>
                <w:shd w:val="clear" w:color="auto" w:fill="FFFFFF"/>
              </w:rPr>
            </w:rPrChange>
          </w:rPr>
          <w:t xml:space="preserve">Cartwright, P, Evans, NM., Dunn, CW., Marques, AC., </w:t>
        </w:r>
        <w:proofErr w:type="spellStart"/>
        <w:r w:rsidRPr="00CA6594">
          <w:rPr>
            <w:rFonts w:ascii="Arial" w:eastAsia="Times New Roman" w:hAnsi="Arial" w:cs="Arial"/>
            <w:color w:val="222222"/>
            <w:shd w:val="clear" w:color="auto" w:fill="FFFFFF"/>
            <w:rPrChange w:id="378" w:author="Author">
              <w:rPr>
                <w:rFonts w:ascii="Arial" w:eastAsia="Times New Roman" w:hAnsi="Arial" w:cs="Arial"/>
                <w:color w:val="222222"/>
                <w:sz w:val="20"/>
                <w:szCs w:val="20"/>
                <w:shd w:val="clear" w:color="auto" w:fill="FFFFFF"/>
              </w:rPr>
            </w:rPrChange>
          </w:rPr>
          <w:t>Miglietta</w:t>
        </w:r>
        <w:proofErr w:type="spellEnd"/>
        <w:r w:rsidRPr="00CA6594">
          <w:rPr>
            <w:rFonts w:ascii="Arial" w:eastAsia="Times New Roman" w:hAnsi="Arial" w:cs="Arial"/>
            <w:color w:val="222222"/>
            <w:shd w:val="clear" w:color="auto" w:fill="FFFFFF"/>
            <w:rPrChange w:id="379" w:author="Author">
              <w:rPr>
                <w:rFonts w:ascii="Arial" w:eastAsia="Times New Roman" w:hAnsi="Arial" w:cs="Arial"/>
                <w:color w:val="222222"/>
                <w:sz w:val="20"/>
                <w:szCs w:val="20"/>
                <w:shd w:val="clear" w:color="auto" w:fill="FFFFFF"/>
              </w:rPr>
            </w:rPrChange>
          </w:rPr>
          <w:t xml:space="preserve">, MP., </w:t>
        </w:r>
        <w:proofErr w:type="spellStart"/>
        <w:r w:rsidRPr="00CA6594">
          <w:rPr>
            <w:rFonts w:ascii="Arial" w:eastAsia="Times New Roman" w:hAnsi="Arial" w:cs="Arial"/>
            <w:color w:val="222222"/>
            <w:shd w:val="clear" w:color="auto" w:fill="FFFFFF"/>
            <w:rPrChange w:id="380" w:author="Author">
              <w:rPr>
                <w:rFonts w:ascii="Arial" w:eastAsia="Times New Roman" w:hAnsi="Arial" w:cs="Arial"/>
                <w:color w:val="222222"/>
                <w:sz w:val="20"/>
                <w:szCs w:val="20"/>
                <w:shd w:val="clear" w:color="auto" w:fill="FFFFFF"/>
              </w:rPr>
            </w:rPrChange>
          </w:rPr>
          <w:t>Schuchert</w:t>
        </w:r>
        <w:proofErr w:type="spellEnd"/>
        <w:r w:rsidRPr="00CA6594">
          <w:rPr>
            <w:rFonts w:ascii="Arial" w:eastAsia="Times New Roman" w:hAnsi="Arial" w:cs="Arial"/>
            <w:color w:val="222222"/>
            <w:shd w:val="clear" w:color="auto" w:fill="FFFFFF"/>
            <w:rPrChange w:id="381" w:author="Author">
              <w:rPr>
                <w:rFonts w:ascii="Arial" w:eastAsia="Times New Roman" w:hAnsi="Arial" w:cs="Arial"/>
                <w:color w:val="222222"/>
                <w:sz w:val="20"/>
                <w:szCs w:val="20"/>
                <w:shd w:val="clear" w:color="auto" w:fill="FFFFFF"/>
              </w:rPr>
            </w:rPrChange>
          </w:rPr>
          <w:t xml:space="preserve">, P, &amp; Collins, AG. (2008). Phylogenetics of </w:t>
        </w:r>
        <w:proofErr w:type="spellStart"/>
        <w:r w:rsidRPr="00CA6594">
          <w:rPr>
            <w:rFonts w:ascii="Arial" w:eastAsia="Times New Roman" w:hAnsi="Arial" w:cs="Arial"/>
            <w:color w:val="222222"/>
            <w:shd w:val="clear" w:color="auto" w:fill="FFFFFF"/>
            <w:rPrChange w:id="382" w:author="Author">
              <w:rPr>
                <w:rFonts w:ascii="Arial" w:eastAsia="Times New Roman" w:hAnsi="Arial" w:cs="Arial"/>
                <w:color w:val="222222"/>
                <w:sz w:val="20"/>
                <w:szCs w:val="20"/>
                <w:shd w:val="clear" w:color="auto" w:fill="FFFFFF"/>
              </w:rPr>
            </w:rPrChange>
          </w:rPr>
          <w:t>Hydroidolina</w:t>
        </w:r>
        <w:proofErr w:type="spellEnd"/>
        <w:r w:rsidRPr="00CA6594">
          <w:rPr>
            <w:rFonts w:ascii="Arial" w:eastAsia="Times New Roman" w:hAnsi="Arial" w:cs="Arial"/>
            <w:color w:val="222222"/>
            <w:shd w:val="clear" w:color="auto" w:fill="FFFFFF"/>
            <w:rPrChange w:id="383" w:author="Author">
              <w:rPr>
                <w:rFonts w:ascii="Arial" w:eastAsia="Times New Roman" w:hAnsi="Arial" w:cs="Arial"/>
                <w:color w:val="222222"/>
                <w:sz w:val="20"/>
                <w:szCs w:val="20"/>
                <w:shd w:val="clear" w:color="auto" w:fill="FFFFFF"/>
              </w:rPr>
            </w:rPrChange>
          </w:rPr>
          <w:t xml:space="preserve"> (Hydrozoa: Cnidaria). </w:t>
        </w:r>
        <w:r w:rsidRPr="00CA6594">
          <w:rPr>
            <w:rFonts w:ascii="Arial" w:eastAsia="Times New Roman" w:hAnsi="Arial" w:cs="Arial"/>
            <w:i/>
            <w:iCs/>
            <w:color w:val="222222"/>
            <w:shd w:val="clear" w:color="auto" w:fill="FFFFFF"/>
            <w:rPrChange w:id="384" w:author="Author">
              <w:rPr>
                <w:rFonts w:ascii="Arial" w:eastAsia="Times New Roman" w:hAnsi="Arial" w:cs="Arial"/>
                <w:i/>
                <w:iCs/>
                <w:color w:val="222222"/>
                <w:sz w:val="20"/>
                <w:szCs w:val="20"/>
                <w:shd w:val="clear" w:color="auto" w:fill="FFFFFF"/>
              </w:rPr>
            </w:rPrChange>
          </w:rPr>
          <w:t>Journal of the Marine Biological Association of the United Kingdom</w:t>
        </w:r>
        <w:r w:rsidRPr="00CA6594">
          <w:rPr>
            <w:rFonts w:ascii="Arial" w:eastAsia="Times New Roman" w:hAnsi="Arial" w:cs="Arial"/>
            <w:color w:val="222222"/>
            <w:shd w:val="clear" w:color="auto" w:fill="FFFFFF"/>
            <w:rPrChange w:id="385" w:author="Author">
              <w:rPr>
                <w:rFonts w:ascii="Arial" w:eastAsia="Times New Roman" w:hAnsi="Arial" w:cs="Arial"/>
                <w:color w:val="222222"/>
                <w:sz w:val="20"/>
                <w:szCs w:val="20"/>
                <w:shd w:val="clear" w:color="auto" w:fill="FFFFFF"/>
              </w:rPr>
            </w:rPrChange>
          </w:rPr>
          <w:t>.</w:t>
        </w:r>
      </w:ins>
    </w:p>
    <w:p w14:paraId="3DB9E088" w14:textId="77777777" w:rsidR="00DC10B5" w:rsidRDefault="00DC10B5" w:rsidP="00591E35">
      <w:pPr>
        <w:spacing w:after="0"/>
        <w:rPr>
          <w:ins w:id="386" w:author="Author"/>
          <w:rFonts w:ascii="Arial" w:eastAsia="Times New Roman" w:hAnsi="Arial" w:cs="Arial"/>
          <w:color w:val="222222"/>
          <w:shd w:val="clear" w:color="auto" w:fill="FFFFFF"/>
        </w:rPr>
      </w:pPr>
    </w:p>
    <w:p w14:paraId="443C0908" w14:textId="272E7E8E" w:rsidR="00591E35" w:rsidRPr="00CA6594" w:rsidRDefault="00591E35" w:rsidP="00CA6594">
      <w:pPr>
        <w:spacing w:after="0"/>
        <w:jc w:val="both"/>
        <w:rPr>
          <w:ins w:id="387" w:author="Author"/>
          <w:rFonts w:ascii="Arial" w:eastAsia="Times New Roman" w:hAnsi="Arial" w:cs="Arial"/>
          <w:color w:val="222222"/>
          <w:shd w:val="clear" w:color="auto" w:fill="FFFFFF"/>
          <w:rPrChange w:id="388" w:author="Author">
            <w:rPr>
              <w:ins w:id="389" w:author="Author"/>
              <w:rFonts w:ascii="Arial" w:eastAsia="Times New Roman" w:hAnsi="Arial" w:cs="Arial"/>
              <w:color w:val="222222"/>
              <w:sz w:val="20"/>
              <w:szCs w:val="20"/>
              <w:shd w:val="clear" w:color="auto" w:fill="FFFFFF"/>
            </w:rPr>
          </w:rPrChange>
        </w:rPr>
        <w:pPrChange w:id="390" w:author="Author">
          <w:pPr>
            <w:spacing w:after="0"/>
          </w:pPr>
        </w:pPrChange>
      </w:pPr>
      <w:ins w:id="391" w:author="Author">
        <w:r w:rsidRPr="00CA6594">
          <w:rPr>
            <w:rFonts w:ascii="Arial" w:eastAsia="Times New Roman" w:hAnsi="Arial" w:cs="Arial"/>
            <w:color w:val="222222"/>
            <w:shd w:val="clear" w:color="auto" w:fill="FFFFFF"/>
            <w:rPrChange w:id="392" w:author="Author">
              <w:rPr>
                <w:rFonts w:ascii="Arial" w:eastAsia="Times New Roman" w:hAnsi="Arial" w:cs="Arial"/>
                <w:color w:val="222222"/>
                <w:sz w:val="20"/>
                <w:szCs w:val="20"/>
                <w:shd w:val="clear" w:color="auto" w:fill="FFFFFF"/>
              </w:rPr>
            </w:rPrChange>
          </w:rPr>
          <w:t>Cartwright, P, Nawrocki AM. 2010. Character evolution in Hydrozoa (phylum Cnidaria). Integrative and Comparative Biology, 456-472.</w:t>
        </w:r>
      </w:ins>
    </w:p>
    <w:p w14:paraId="534E97D9" w14:textId="77777777" w:rsidR="00591E35" w:rsidRPr="00CA6594" w:rsidRDefault="00591E35" w:rsidP="00CA6594">
      <w:pPr>
        <w:spacing w:after="0"/>
        <w:rPr>
          <w:rFonts w:ascii="Times New Roman" w:eastAsia="Times New Roman" w:hAnsi="Times New Roman" w:cs="Times New Roman"/>
          <w:rPrChange w:id="393" w:author="Author">
            <w:rPr>
              <w:rFonts w:ascii="Arial" w:hAnsi="Arial" w:cs="Arial"/>
              <w:color w:val="000000" w:themeColor="text1"/>
            </w:rPr>
          </w:rPrChange>
        </w:rPr>
        <w:pPrChange w:id="394" w:author="Author">
          <w:pPr>
            <w:pStyle w:val="Bibliography"/>
            <w:jc w:val="both"/>
          </w:pPr>
        </w:pPrChange>
      </w:pPr>
    </w:p>
    <w:p w14:paraId="61A716C3" w14:textId="2E6C90E0" w:rsidR="00BA281E" w:rsidRDefault="002550B4" w:rsidP="00F767BD">
      <w:pPr>
        <w:pStyle w:val="Bibliography"/>
        <w:jc w:val="both"/>
        <w:rPr>
          <w:ins w:id="395" w:author="Author"/>
          <w:rFonts w:ascii="Arial" w:hAnsi="Arial" w:cs="Arial"/>
          <w:color w:val="000000" w:themeColor="text1"/>
        </w:rPr>
      </w:pPr>
      <w:bookmarkStart w:id="396" w:name="ref-damian2020evolution"/>
      <w:bookmarkEnd w:id="373"/>
      <w:r w:rsidRPr="00F767BD">
        <w:rPr>
          <w:rFonts w:ascii="Arial" w:hAnsi="Arial" w:cs="Arial"/>
          <w:color w:val="000000" w:themeColor="text1"/>
        </w:rPr>
        <w:t>Damian-Serrano A, Haddock SH</w:t>
      </w:r>
      <w:ins w:id="397" w:author="Author">
        <w:r w:rsidR="006A182B">
          <w:rPr>
            <w:rFonts w:ascii="Arial" w:hAnsi="Arial" w:cs="Arial"/>
            <w:color w:val="000000" w:themeColor="text1"/>
          </w:rPr>
          <w:t>D</w:t>
        </w:r>
      </w:ins>
      <w:r w:rsidRPr="00F767BD">
        <w:rPr>
          <w:rFonts w:ascii="Arial" w:hAnsi="Arial" w:cs="Arial"/>
          <w:color w:val="000000" w:themeColor="text1"/>
        </w:rPr>
        <w:t>, Dunn CW. 202</w:t>
      </w:r>
      <w:ins w:id="398" w:author="Author">
        <w:r w:rsidR="00316313">
          <w:rPr>
            <w:rFonts w:ascii="Arial" w:hAnsi="Arial" w:cs="Arial"/>
            <w:color w:val="000000" w:themeColor="text1"/>
          </w:rPr>
          <w:t>1</w:t>
        </w:r>
      </w:ins>
      <w:del w:id="399" w:author="Author">
        <w:r w:rsidRPr="00F767BD" w:rsidDel="00316313">
          <w:rPr>
            <w:rFonts w:ascii="Arial" w:hAnsi="Arial" w:cs="Arial"/>
            <w:color w:val="000000" w:themeColor="text1"/>
          </w:rPr>
          <w:delText>0</w:delText>
        </w:r>
      </w:del>
      <w:r w:rsidRPr="00F767BD">
        <w:rPr>
          <w:rFonts w:ascii="Arial" w:hAnsi="Arial" w:cs="Arial"/>
          <w:color w:val="000000" w:themeColor="text1"/>
        </w:rPr>
        <w:t xml:space="preserve">. The evolution of siphonophore tentilla for specialized prey capture in the open ocean. </w:t>
      </w:r>
      <w:ins w:id="400" w:author="Author">
        <w:r w:rsidR="00D17720" w:rsidRPr="00D17720">
          <w:rPr>
            <w:rFonts w:ascii="Arial" w:hAnsi="Arial" w:cs="Arial"/>
            <w:color w:val="000000" w:themeColor="text1"/>
          </w:rPr>
          <w:t>Proceedings of the National Academy of Sciences, 118(8)</w:t>
        </w:r>
        <w:r w:rsidR="00D4442D">
          <w:rPr>
            <w:rFonts w:ascii="Arial" w:hAnsi="Arial" w:cs="Arial"/>
            <w:color w:val="000000" w:themeColor="text1"/>
          </w:rPr>
          <w:t xml:space="preserve"> </w:t>
        </w:r>
        <w:r w:rsidR="00D4442D" w:rsidRPr="00CA6594">
          <w:rPr>
            <w:rFonts w:ascii="Arial" w:hAnsi="Arial" w:cs="Arial"/>
            <w:color w:val="000000"/>
            <w:rPrChange w:id="401" w:author="Author">
              <w:rPr>
                <w:rFonts w:ascii="Helvetica Neue" w:hAnsi="Helvetica Neue" w:cs="Helvetica Neue"/>
                <w:color w:val="000000"/>
                <w:sz w:val="26"/>
                <w:szCs w:val="26"/>
              </w:rPr>
            </w:rPrChange>
          </w:rPr>
          <w:t>e2005063118</w:t>
        </w:r>
        <w:r w:rsidR="00D17720" w:rsidRPr="00D17720">
          <w:rPr>
            <w:rFonts w:ascii="Arial" w:hAnsi="Arial" w:cs="Arial"/>
            <w:color w:val="000000" w:themeColor="text1"/>
          </w:rPr>
          <w:t>.</w:t>
        </w:r>
      </w:ins>
      <w:del w:id="402" w:author="Author">
        <w:r w:rsidRPr="00F767BD" w:rsidDel="00D17720">
          <w:rPr>
            <w:rFonts w:ascii="Arial" w:hAnsi="Arial" w:cs="Arial"/>
            <w:color w:val="000000" w:themeColor="text1"/>
          </w:rPr>
          <w:delText>PNAS 653345.</w:delText>
        </w:r>
      </w:del>
    </w:p>
    <w:p w14:paraId="4A2F9B85" w14:textId="20AD6C30" w:rsidR="004738CB" w:rsidRDefault="004738CB" w:rsidP="00F767BD">
      <w:pPr>
        <w:pStyle w:val="Bibliography"/>
        <w:jc w:val="both"/>
        <w:rPr>
          <w:ins w:id="403" w:author="Author"/>
          <w:rFonts w:ascii="Arial" w:hAnsi="Arial" w:cs="Arial"/>
          <w:color w:val="000000" w:themeColor="text1"/>
        </w:rPr>
      </w:pPr>
      <w:ins w:id="404" w:author="Author">
        <w:r w:rsidRPr="004738CB">
          <w:rPr>
            <w:rFonts w:ascii="Arial" w:hAnsi="Arial" w:cs="Arial"/>
            <w:color w:val="000000" w:themeColor="text1"/>
          </w:rPr>
          <w:t>Damian-Serrano A</w:t>
        </w:r>
        <w:r>
          <w:rPr>
            <w:rFonts w:ascii="Arial" w:hAnsi="Arial" w:cs="Arial"/>
            <w:color w:val="000000" w:themeColor="text1"/>
          </w:rPr>
          <w:t>,</w:t>
        </w:r>
        <w:r w:rsidRPr="004738CB">
          <w:rPr>
            <w:rFonts w:ascii="Arial" w:hAnsi="Arial" w:cs="Arial"/>
            <w:color w:val="000000" w:themeColor="text1"/>
          </w:rPr>
          <w:t xml:space="preserve"> Haddock S</w:t>
        </w:r>
        <w:r>
          <w:rPr>
            <w:rFonts w:ascii="Arial" w:hAnsi="Arial" w:cs="Arial"/>
            <w:color w:val="000000" w:themeColor="text1"/>
          </w:rPr>
          <w:t>H,</w:t>
        </w:r>
        <w:r w:rsidRPr="004738CB">
          <w:rPr>
            <w:rFonts w:ascii="Arial" w:hAnsi="Arial" w:cs="Arial"/>
            <w:color w:val="000000" w:themeColor="text1"/>
          </w:rPr>
          <w:t xml:space="preserve"> Dunn, C (2020)</w:t>
        </w:r>
        <w:r>
          <w:rPr>
            <w:rFonts w:ascii="Arial" w:hAnsi="Arial" w:cs="Arial"/>
            <w:color w:val="000000" w:themeColor="text1"/>
          </w:rPr>
          <w:t>.</w:t>
        </w:r>
        <w:r w:rsidRPr="004738CB">
          <w:rPr>
            <w:rFonts w:ascii="Arial" w:hAnsi="Arial" w:cs="Arial"/>
            <w:color w:val="000000" w:themeColor="text1"/>
          </w:rPr>
          <w:t xml:space="preserve"> Data and code for Shaped to kill: the evolution of siphonophore tentilla for specialized prey capture in the open ocean, Dryad, Dataset, https://doi.org/10.5061/dryad.p2ngf1vp2</w:t>
        </w:r>
      </w:ins>
    </w:p>
    <w:p w14:paraId="0C5A632A" w14:textId="222E0FBB" w:rsidR="00D17720" w:rsidRPr="00F767BD" w:rsidRDefault="00D17720" w:rsidP="00DC10B5">
      <w:pPr>
        <w:pStyle w:val="Bibliography"/>
        <w:jc w:val="both"/>
        <w:rPr>
          <w:rFonts w:ascii="Arial" w:hAnsi="Arial" w:cs="Arial"/>
          <w:color w:val="000000" w:themeColor="text1"/>
        </w:rPr>
      </w:pPr>
      <w:ins w:id="405" w:author="Author">
        <w:r>
          <w:rPr>
            <w:rFonts w:ascii="Arial" w:hAnsi="Arial" w:cs="Arial"/>
            <w:color w:val="000000" w:themeColor="text1"/>
          </w:rPr>
          <w:t>Damian-Serrano A</w:t>
        </w:r>
        <w:r w:rsidR="00BB337A">
          <w:rPr>
            <w:rFonts w:ascii="Arial" w:hAnsi="Arial" w:cs="Arial"/>
            <w:color w:val="000000" w:themeColor="text1"/>
          </w:rPr>
          <w:t>.</w:t>
        </w:r>
        <w:r w:rsidRPr="00F767BD">
          <w:rPr>
            <w:rFonts w:ascii="Arial" w:hAnsi="Arial" w:cs="Arial"/>
            <w:color w:val="000000" w:themeColor="text1"/>
          </w:rPr>
          <w:t xml:space="preserve"> 202</w:t>
        </w:r>
        <w:r>
          <w:rPr>
            <w:rFonts w:ascii="Arial" w:hAnsi="Arial" w:cs="Arial"/>
            <w:color w:val="000000" w:themeColor="text1"/>
          </w:rPr>
          <w:t xml:space="preserve">1. </w:t>
        </w:r>
        <w:r w:rsidRPr="00D17720">
          <w:rPr>
            <w:rFonts w:ascii="Arial" w:hAnsi="Arial" w:cs="Arial"/>
            <w:color w:val="000000" w:themeColor="text1"/>
          </w:rPr>
          <w:t>High-speed videos of siphonophore tentilla and nematocyst discharge</w:t>
        </w:r>
        <w:r>
          <w:rPr>
            <w:rFonts w:ascii="Arial" w:hAnsi="Arial" w:cs="Arial"/>
            <w:color w:val="000000" w:themeColor="text1"/>
          </w:rPr>
          <w:t xml:space="preserve">. </w:t>
        </w:r>
        <w:r w:rsidRPr="00D17720">
          <w:rPr>
            <w:rFonts w:ascii="Arial" w:hAnsi="Arial" w:cs="Arial"/>
            <w:color w:val="000000" w:themeColor="text1"/>
          </w:rPr>
          <w:t>Dryad, Dataset, https://doi.org/10.5061/dryad.qjq2bvqfs</w:t>
        </w:r>
      </w:ins>
    </w:p>
    <w:p w14:paraId="62212967" w14:textId="70186ACE" w:rsidR="00BA281E" w:rsidRPr="00F767BD" w:rsidRDefault="002550B4" w:rsidP="00F767BD">
      <w:pPr>
        <w:pStyle w:val="Bibliography"/>
        <w:jc w:val="both"/>
        <w:rPr>
          <w:rFonts w:ascii="Arial" w:hAnsi="Arial" w:cs="Arial"/>
          <w:color w:val="000000" w:themeColor="text1"/>
        </w:rPr>
      </w:pPr>
      <w:bookmarkStart w:id="406" w:name="ref-dunn2005marrus"/>
      <w:bookmarkEnd w:id="396"/>
      <w:r w:rsidRPr="00F767BD">
        <w:rPr>
          <w:rFonts w:ascii="Arial" w:hAnsi="Arial" w:cs="Arial"/>
          <w:color w:val="000000" w:themeColor="text1"/>
        </w:rPr>
        <w:t xml:space="preserve">Dunn CW, Pugh PR, Haddock SH. 2005. </w:t>
      </w:r>
      <w:proofErr w:type="spellStart"/>
      <w:r w:rsidRPr="00F767BD">
        <w:rPr>
          <w:rFonts w:ascii="Arial" w:hAnsi="Arial" w:cs="Arial"/>
          <w:color w:val="000000" w:themeColor="text1"/>
        </w:rPr>
        <w:t>Marrus</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claudanielis</w:t>
      </w:r>
      <w:proofErr w:type="spellEnd"/>
      <w:r w:rsidRPr="00F767BD">
        <w:rPr>
          <w:rFonts w:ascii="Arial" w:hAnsi="Arial" w:cs="Arial"/>
          <w:color w:val="000000" w:themeColor="text1"/>
        </w:rPr>
        <w:t>, a new species of deep-sea physonect siphonophore (</w:t>
      </w:r>
      <w:proofErr w:type="spellStart"/>
      <w:ins w:id="407" w:author="Author">
        <w:r w:rsidR="00E73AD1">
          <w:rPr>
            <w:rFonts w:ascii="Arial" w:hAnsi="Arial" w:cs="Arial"/>
            <w:color w:val="000000" w:themeColor="text1"/>
          </w:rPr>
          <w:t>S</w:t>
        </w:r>
      </w:ins>
      <w:del w:id="408" w:author="Author">
        <w:r w:rsidRPr="00F767BD" w:rsidDel="00E73AD1">
          <w:rPr>
            <w:rFonts w:ascii="Arial" w:hAnsi="Arial" w:cs="Arial"/>
            <w:color w:val="000000" w:themeColor="text1"/>
          </w:rPr>
          <w:delText>s</w:delText>
        </w:r>
      </w:del>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ins w:id="409" w:author="Author">
        <w:r w:rsidR="00E73AD1">
          <w:rPr>
            <w:rFonts w:ascii="Arial" w:hAnsi="Arial" w:cs="Arial"/>
            <w:color w:val="000000" w:themeColor="text1"/>
          </w:rPr>
          <w:t>P</w:t>
        </w:r>
      </w:ins>
      <w:del w:id="410" w:author="Author">
        <w:r w:rsidRPr="00F767BD" w:rsidDel="00E73AD1">
          <w:rPr>
            <w:rFonts w:ascii="Arial" w:hAnsi="Arial" w:cs="Arial"/>
            <w:color w:val="000000" w:themeColor="text1"/>
          </w:rPr>
          <w:delText>p</w:delText>
        </w:r>
      </w:del>
      <w:r w:rsidRPr="00F767BD">
        <w:rPr>
          <w:rFonts w:ascii="Arial" w:hAnsi="Arial" w:cs="Arial"/>
          <w:color w:val="000000" w:themeColor="text1"/>
        </w:rPr>
        <w:t>hysonectae</w:t>
      </w:r>
      <w:proofErr w:type="spellEnd"/>
      <w:r w:rsidRPr="00F767BD">
        <w:rPr>
          <w:rFonts w:ascii="Arial" w:hAnsi="Arial" w:cs="Arial"/>
          <w:color w:val="000000" w:themeColor="text1"/>
        </w:rPr>
        <w:t>). Bulletin of Marine Science 76:699–714.</w:t>
      </w:r>
    </w:p>
    <w:p w14:paraId="2D3E4A35" w14:textId="77777777" w:rsidR="00BA281E" w:rsidRPr="00F767BD" w:rsidRDefault="002550B4" w:rsidP="00F767BD">
      <w:pPr>
        <w:pStyle w:val="Bibliography"/>
        <w:jc w:val="both"/>
        <w:rPr>
          <w:rFonts w:ascii="Arial" w:hAnsi="Arial" w:cs="Arial"/>
          <w:color w:val="000000" w:themeColor="text1"/>
        </w:rPr>
      </w:pPr>
      <w:bookmarkStart w:id="411" w:name="ref-felsenstein1985phylogenies"/>
      <w:bookmarkEnd w:id="406"/>
      <w:proofErr w:type="spellStart"/>
      <w:r w:rsidRPr="00F767BD">
        <w:rPr>
          <w:rFonts w:ascii="Arial" w:hAnsi="Arial" w:cs="Arial"/>
          <w:color w:val="000000" w:themeColor="text1"/>
        </w:rPr>
        <w:t>Felsenstein</w:t>
      </w:r>
      <w:proofErr w:type="spellEnd"/>
      <w:r w:rsidRPr="00F767BD">
        <w:rPr>
          <w:rFonts w:ascii="Arial" w:hAnsi="Arial" w:cs="Arial"/>
          <w:color w:val="000000" w:themeColor="text1"/>
        </w:rPr>
        <w:t xml:space="preserve"> J. 1985. Phylogenies and the comparative method. The American Naturalist 125:1–15.</w:t>
      </w:r>
    </w:p>
    <w:p w14:paraId="49B19B69" w14:textId="77777777" w:rsidR="00BA281E" w:rsidRPr="00F767BD" w:rsidRDefault="002550B4" w:rsidP="00F767BD">
      <w:pPr>
        <w:pStyle w:val="Bibliography"/>
        <w:jc w:val="both"/>
        <w:rPr>
          <w:rFonts w:ascii="Arial" w:hAnsi="Arial" w:cs="Arial"/>
          <w:color w:val="000000" w:themeColor="text1"/>
        </w:rPr>
      </w:pPr>
      <w:bookmarkStart w:id="412" w:name="ref-haddock2005re"/>
      <w:bookmarkEnd w:id="411"/>
      <w:r w:rsidRPr="00F767BD">
        <w:rPr>
          <w:rFonts w:ascii="Arial" w:hAnsi="Arial" w:cs="Arial"/>
          <w:color w:val="000000" w:themeColor="text1"/>
        </w:rPr>
        <w:t xml:space="preserve">Haddock SH, Dunn CW, Pugh PR. 2005. A re-examination of siphonophore terminology and morphology, applied to the description of two new </w:t>
      </w:r>
      <w:proofErr w:type="spellStart"/>
      <w:r w:rsidRPr="00F767BD">
        <w:rPr>
          <w:rFonts w:ascii="Arial" w:hAnsi="Arial" w:cs="Arial"/>
          <w:color w:val="000000" w:themeColor="text1"/>
        </w:rPr>
        <w:t>prayine</w:t>
      </w:r>
      <w:proofErr w:type="spellEnd"/>
      <w:r w:rsidRPr="00F767BD">
        <w:rPr>
          <w:rFonts w:ascii="Arial" w:hAnsi="Arial" w:cs="Arial"/>
          <w:color w:val="000000" w:themeColor="text1"/>
        </w:rPr>
        <w:t xml:space="preserve"> species with remarkable bio-optical properties. Journal of the Marine Biological Association of the United Kingdom 85:695–707.</w:t>
      </w:r>
    </w:p>
    <w:p w14:paraId="3DA3E1E9" w14:textId="77777777" w:rsidR="00BA281E" w:rsidRPr="00F767BD" w:rsidRDefault="002550B4" w:rsidP="00F767BD">
      <w:pPr>
        <w:pStyle w:val="Bibliography"/>
        <w:jc w:val="both"/>
        <w:rPr>
          <w:rFonts w:ascii="Arial" w:hAnsi="Arial" w:cs="Arial"/>
          <w:color w:val="000000" w:themeColor="text1"/>
        </w:rPr>
      </w:pPr>
      <w:bookmarkStart w:id="413" w:name="ref-harmon2007geiger"/>
      <w:bookmarkEnd w:id="412"/>
      <w:r w:rsidRPr="00F767BD">
        <w:rPr>
          <w:rFonts w:ascii="Arial" w:hAnsi="Arial" w:cs="Arial"/>
          <w:color w:val="000000" w:themeColor="text1"/>
        </w:rPr>
        <w:t xml:space="preserve">Harmon LJ, Weir JT, Brock CD, </w:t>
      </w:r>
      <w:proofErr w:type="spellStart"/>
      <w:r w:rsidRPr="00F767BD">
        <w:rPr>
          <w:rFonts w:ascii="Arial" w:hAnsi="Arial" w:cs="Arial"/>
          <w:color w:val="000000" w:themeColor="text1"/>
        </w:rPr>
        <w:t>Glor</w:t>
      </w:r>
      <w:proofErr w:type="spellEnd"/>
      <w:r w:rsidRPr="00F767BD">
        <w:rPr>
          <w:rFonts w:ascii="Arial" w:hAnsi="Arial" w:cs="Arial"/>
          <w:color w:val="000000" w:themeColor="text1"/>
        </w:rPr>
        <w:t xml:space="preserve"> RE, Challenger W. 2007. GEIGER: Investigating evolutionary radiations. Bioinformatics 24:129–31.</w:t>
      </w:r>
    </w:p>
    <w:p w14:paraId="531E8E85" w14:textId="77777777" w:rsidR="00BA281E" w:rsidRPr="00F767BD" w:rsidRDefault="002550B4" w:rsidP="00F767BD">
      <w:pPr>
        <w:pStyle w:val="Bibliography"/>
        <w:jc w:val="both"/>
        <w:rPr>
          <w:rFonts w:ascii="Arial" w:hAnsi="Arial" w:cs="Arial"/>
          <w:color w:val="000000" w:themeColor="text1"/>
        </w:rPr>
      </w:pPr>
      <w:bookmarkStart w:id="414" w:name="ref-hessinger1988nematocyst"/>
      <w:bookmarkEnd w:id="413"/>
      <w:proofErr w:type="spellStart"/>
      <w:r w:rsidRPr="00F767BD">
        <w:rPr>
          <w:rFonts w:ascii="Arial" w:hAnsi="Arial" w:cs="Arial"/>
          <w:color w:val="000000" w:themeColor="text1"/>
        </w:rPr>
        <w:t>Hessinger</w:t>
      </w:r>
      <w:proofErr w:type="spellEnd"/>
      <w:r w:rsidRPr="00F767BD">
        <w:rPr>
          <w:rFonts w:ascii="Arial" w:hAnsi="Arial" w:cs="Arial"/>
          <w:color w:val="000000" w:themeColor="text1"/>
        </w:rPr>
        <w:t xml:space="preserve"> DA. 1988. Nematocyst venoms and toxins. In: The biology of nematocysts Elsevier. pp. 333–68.</w:t>
      </w:r>
    </w:p>
    <w:p w14:paraId="564E6D37" w14:textId="102FE87A" w:rsidR="00BA281E" w:rsidRPr="00F767BD" w:rsidRDefault="002550B4" w:rsidP="00F767BD">
      <w:pPr>
        <w:pStyle w:val="Bibliography"/>
        <w:jc w:val="both"/>
        <w:rPr>
          <w:rFonts w:ascii="Arial" w:hAnsi="Arial" w:cs="Arial"/>
          <w:color w:val="000000" w:themeColor="text1"/>
        </w:rPr>
      </w:pPr>
      <w:bookmarkStart w:id="415" w:name="ref-hissmann2005situ"/>
      <w:bookmarkEnd w:id="414"/>
      <w:proofErr w:type="spellStart"/>
      <w:r w:rsidRPr="00F767BD">
        <w:rPr>
          <w:rFonts w:ascii="Arial" w:hAnsi="Arial" w:cs="Arial"/>
          <w:color w:val="000000" w:themeColor="text1"/>
        </w:rPr>
        <w:t>Hissmann</w:t>
      </w:r>
      <w:proofErr w:type="spellEnd"/>
      <w:r w:rsidRPr="00F767BD">
        <w:rPr>
          <w:rFonts w:ascii="Arial" w:hAnsi="Arial" w:cs="Arial"/>
          <w:color w:val="000000" w:themeColor="text1"/>
        </w:rPr>
        <w:t xml:space="preserve"> K. 2005. In situ observations on benthic siphonophores (</w:t>
      </w:r>
      <w:proofErr w:type="spellStart"/>
      <w:ins w:id="416" w:author="Author">
        <w:r w:rsidR="00E73AD1">
          <w:rPr>
            <w:rFonts w:ascii="Arial" w:hAnsi="Arial" w:cs="Arial"/>
            <w:color w:val="000000" w:themeColor="text1"/>
          </w:rPr>
          <w:t>P</w:t>
        </w:r>
      </w:ins>
      <w:del w:id="417" w:author="Author">
        <w:r w:rsidRPr="00F767BD" w:rsidDel="00E73AD1">
          <w:rPr>
            <w:rFonts w:ascii="Arial" w:hAnsi="Arial" w:cs="Arial"/>
            <w:color w:val="000000" w:themeColor="text1"/>
          </w:rPr>
          <w:delText>p</w:delText>
        </w:r>
      </w:del>
      <w:r w:rsidRPr="00F767BD">
        <w:rPr>
          <w:rFonts w:ascii="Arial" w:hAnsi="Arial" w:cs="Arial"/>
          <w:color w:val="000000" w:themeColor="text1"/>
        </w:rPr>
        <w:t>hysonectae</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Rhodaliidae</w:t>
      </w:r>
      <w:proofErr w:type="spellEnd"/>
      <w:r w:rsidRPr="00F767BD">
        <w:rPr>
          <w:rFonts w:ascii="Arial" w:hAnsi="Arial" w:cs="Arial"/>
          <w:color w:val="000000" w:themeColor="text1"/>
        </w:rPr>
        <w:t xml:space="preserve">) and descriptions of three new species from </w:t>
      </w:r>
      <w:proofErr w:type="spellStart"/>
      <w:r w:rsidRPr="00F767BD">
        <w:rPr>
          <w:rFonts w:ascii="Arial" w:hAnsi="Arial" w:cs="Arial"/>
          <w:color w:val="000000" w:themeColor="text1"/>
        </w:rPr>
        <w:t>indonesia</w:t>
      </w:r>
      <w:proofErr w:type="spellEnd"/>
      <w:r w:rsidRPr="00F767BD">
        <w:rPr>
          <w:rFonts w:ascii="Arial" w:hAnsi="Arial" w:cs="Arial"/>
          <w:color w:val="000000" w:themeColor="text1"/>
        </w:rPr>
        <w:t xml:space="preserve"> and </w:t>
      </w:r>
      <w:ins w:id="418" w:author="Author">
        <w:r w:rsidR="00E73AD1">
          <w:rPr>
            <w:rFonts w:ascii="Arial" w:hAnsi="Arial" w:cs="Arial"/>
            <w:color w:val="000000" w:themeColor="text1"/>
          </w:rPr>
          <w:t>S</w:t>
        </w:r>
      </w:ins>
      <w:del w:id="419" w:author="Author">
        <w:r w:rsidRPr="00F767BD" w:rsidDel="00E73AD1">
          <w:rPr>
            <w:rFonts w:ascii="Arial" w:hAnsi="Arial" w:cs="Arial"/>
            <w:color w:val="000000" w:themeColor="text1"/>
          </w:rPr>
          <w:delText>s</w:delText>
        </w:r>
      </w:del>
      <w:r w:rsidRPr="00F767BD">
        <w:rPr>
          <w:rFonts w:ascii="Arial" w:hAnsi="Arial" w:cs="Arial"/>
          <w:color w:val="000000" w:themeColor="text1"/>
        </w:rPr>
        <w:t xml:space="preserve">outh </w:t>
      </w:r>
      <w:ins w:id="420" w:author="Author">
        <w:r w:rsidR="00E73AD1">
          <w:rPr>
            <w:rFonts w:ascii="Arial" w:hAnsi="Arial" w:cs="Arial"/>
            <w:color w:val="000000" w:themeColor="text1"/>
          </w:rPr>
          <w:t>A</w:t>
        </w:r>
      </w:ins>
      <w:del w:id="421" w:author="Author">
        <w:r w:rsidRPr="00F767BD" w:rsidDel="00E73AD1">
          <w:rPr>
            <w:rFonts w:ascii="Arial" w:hAnsi="Arial" w:cs="Arial"/>
            <w:color w:val="000000" w:themeColor="text1"/>
          </w:rPr>
          <w:delText>a</w:delText>
        </w:r>
      </w:del>
      <w:r w:rsidRPr="00F767BD">
        <w:rPr>
          <w:rFonts w:ascii="Arial" w:hAnsi="Arial" w:cs="Arial"/>
          <w:color w:val="000000" w:themeColor="text1"/>
        </w:rPr>
        <w:t>frica. Systematics and Biodiversity 2:223–49.</w:t>
      </w:r>
    </w:p>
    <w:p w14:paraId="19C0BC36" w14:textId="77777777" w:rsidR="00BA281E" w:rsidRPr="00F767BD" w:rsidRDefault="002550B4" w:rsidP="00F767BD">
      <w:pPr>
        <w:pStyle w:val="Bibliography"/>
        <w:jc w:val="both"/>
        <w:rPr>
          <w:rFonts w:ascii="Arial" w:hAnsi="Arial" w:cs="Arial"/>
          <w:color w:val="000000" w:themeColor="text1"/>
        </w:rPr>
      </w:pPr>
      <w:bookmarkStart w:id="422" w:name="ref-ingram2013surface"/>
      <w:bookmarkEnd w:id="415"/>
      <w:r w:rsidRPr="00F767BD">
        <w:rPr>
          <w:rFonts w:ascii="Arial" w:hAnsi="Arial" w:cs="Arial"/>
          <w:color w:val="000000" w:themeColor="text1"/>
        </w:rPr>
        <w:t xml:space="preserve">Ingram T, Mahler DL. 2013. SURFACE: Detecting convergent evolution from comparative data by fitting </w:t>
      </w:r>
      <w:proofErr w:type="spellStart"/>
      <w:r w:rsidRPr="00F767BD">
        <w:rPr>
          <w:rFonts w:ascii="Arial" w:hAnsi="Arial" w:cs="Arial"/>
          <w:color w:val="000000" w:themeColor="text1"/>
        </w:rPr>
        <w:t>ornstein-uhlenbeck</w:t>
      </w:r>
      <w:proofErr w:type="spellEnd"/>
      <w:r w:rsidRPr="00F767BD">
        <w:rPr>
          <w:rFonts w:ascii="Arial" w:hAnsi="Arial" w:cs="Arial"/>
          <w:color w:val="000000" w:themeColor="text1"/>
        </w:rPr>
        <w:t xml:space="preserve"> models with stepwise </w:t>
      </w:r>
      <w:proofErr w:type="spellStart"/>
      <w:r w:rsidRPr="00F767BD">
        <w:rPr>
          <w:rFonts w:ascii="Arial" w:hAnsi="Arial" w:cs="Arial"/>
          <w:color w:val="000000" w:themeColor="text1"/>
        </w:rPr>
        <w:t>akaike</w:t>
      </w:r>
      <w:proofErr w:type="spellEnd"/>
      <w:r w:rsidRPr="00F767BD">
        <w:rPr>
          <w:rFonts w:ascii="Arial" w:hAnsi="Arial" w:cs="Arial"/>
          <w:color w:val="000000" w:themeColor="text1"/>
        </w:rPr>
        <w:t xml:space="preserve"> information criterion. Methods in ecology and evolution 4:416–25.</w:t>
      </w:r>
    </w:p>
    <w:p w14:paraId="1201264E" w14:textId="6ED2CA92" w:rsidR="00BA281E" w:rsidRDefault="002550B4" w:rsidP="00F767BD">
      <w:pPr>
        <w:pStyle w:val="Bibliography"/>
        <w:jc w:val="both"/>
        <w:rPr>
          <w:ins w:id="423" w:author="Author"/>
          <w:rFonts w:ascii="Arial" w:hAnsi="Arial" w:cs="Arial"/>
          <w:color w:val="000000" w:themeColor="text1"/>
        </w:rPr>
      </w:pPr>
      <w:bookmarkStart w:id="424" w:name="ref-jombart2010discriminant"/>
      <w:bookmarkEnd w:id="422"/>
      <w:proofErr w:type="spellStart"/>
      <w:r w:rsidRPr="00F767BD">
        <w:rPr>
          <w:rFonts w:ascii="Arial" w:hAnsi="Arial" w:cs="Arial"/>
          <w:color w:val="000000" w:themeColor="text1"/>
        </w:rPr>
        <w:t>Jombart</w:t>
      </w:r>
      <w:proofErr w:type="spellEnd"/>
      <w:r w:rsidRPr="00F767BD">
        <w:rPr>
          <w:rFonts w:ascii="Arial" w:hAnsi="Arial" w:cs="Arial"/>
          <w:color w:val="000000" w:themeColor="text1"/>
        </w:rPr>
        <w:t xml:space="preserve"> T, </w:t>
      </w:r>
      <w:proofErr w:type="spellStart"/>
      <w:r w:rsidRPr="00F767BD">
        <w:rPr>
          <w:rFonts w:ascii="Arial" w:hAnsi="Arial" w:cs="Arial"/>
          <w:color w:val="000000" w:themeColor="text1"/>
        </w:rPr>
        <w:t>Devillard</w:t>
      </w:r>
      <w:proofErr w:type="spellEnd"/>
      <w:r w:rsidRPr="00F767BD">
        <w:rPr>
          <w:rFonts w:ascii="Arial" w:hAnsi="Arial" w:cs="Arial"/>
          <w:color w:val="000000" w:themeColor="text1"/>
        </w:rPr>
        <w:t xml:space="preserve"> S, </w:t>
      </w:r>
      <w:proofErr w:type="spellStart"/>
      <w:r w:rsidRPr="00F767BD">
        <w:rPr>
          <w:rFonts w:ascii="Arial" w:hAnsi="Arial" w:cs="Arial"/>
          <w:color w:val="000000" w:themeColor="text1"/>
        </w:rPr>
        <w:t>Balloux</w:t>
      </w:r>
      <w:proofErr w:type="spellEnd"/>
      <w:r w:rsidRPr="00F767BD">
        <w:rPr>
          <w:rFonts w:ascii="Arial" w:hAnsi="Arial" w:cs="Arial"/>
          <w:color w:val="000000" w:themeColor="text1"/>
        </w:rPr>
        <w:t xml:space="preserve"> F. 2010. Discriminant analysis of principal components: A new method for the analysis of genetically structured populations. BMC genetics 11:94.</w:t>
      </w:r>
    </w:p>
    <w:p w14:paraId="27B23156" w14:textId="413EA9D3" w:rsidR="00DC10B5" w:rsidRPr="00CA6594" w:rsidRDefault="00DC10B5" w:rsidP="00CA6594">
      <w:pPr>
        <w:spacing w:after="0"/>
        <w:jc w:val="both"/>
        <w:rPr>
          <w:ins w:id="425" w:author="Author"/>
          <w:rFonts w:ascii="Arial" w:eastAsia="Times New Roman" w:hAnsi="Arial" w:cs="Arial"/>
          <w:color w:val="222222"/>
          <w:shd w:val="clear" w:color="auto" w:fill="FFFFFF"/>
          <w:rPrChange w:id="426" w:author="Author">
            <w:rPr>
              <w:ins w:id="427" w:author="Author"/>
              <w:rFonts w:ascii="Arial" w:eastAsia="Times New Roman" w:hAnsi="Arial" w:cs="Arial"/>
              <w:color w:val="222222"/>
              <w:sz w:val="20"/>
              <w:szCs w:val="20"/>
              <w:shd w:val="clear" w:color="auto" w:fill="FFFFFF"/>
            </w:rPr>
          </w:rPrChange>
        </w:rPr>
        <w:pPrChange w:id="428" w:author="Author">
          <w:pPr>
            <w:spacing w:after="0"/>
          </w:pPr>
        </w:pPrChange>
      </w:pPr>
      <w:proofErr w:type="spellStart"/>
      <w:ins w:id="429" w:author="Author">
        <w:r w:rsidRPr="00CA6594">
          <w:rPr>
            <w:rFonts w:ascii="Arial" w:eastAsia="Times New Roman" w:hAnsi="Arial" w:cs="Arial"/>
            <w:color w:val="222222"/>
            <w:shd w:val="clear" w:color="auto" w:fill="FFFFFF"/>
            <w:rPrChange w:id="430" w:author="Author">
              <w:rPr>
                <w:rFonts w:ascii="Arial" w:eastAsia="Times New Roman" w:hAnsi="Arial" w:cs="Arial"/>
                <w:color w:val="222222"/>
                <w:sz w:val="20"/>
                <w:szCs w:val="20"/>
                <w:shd w:val="clear" w:color="auto" w:fill="FFFFFF"/>
              </w:rPr>
            </w:rPrChange>
          </w:rPr>
          <w:t>Kayal</w:t>
        </w:r>
        <w:proofErr w:type="spellEnd"/>
        <w:r w:rsidRPr="00CA6594">
          <w:rPr>
            <w:rFonts w:ascii="Arial" w:eastAsia="Times New Roman" w:hAnsi="Arial" w:cs="Arial"/>
            <w:color w:val="222222"/>
            <w:shd w:val="clear" w:color="auto" w:fill="FFFFFF"/>
            <w:rPrChange w:id="431" w:author="Author">
              <w:rPr>
                <w:rFonts w:ascii="Arial" w:eastAsia="Times New Roman" w:hAnsi="Arial" w:cs="Arial"/>
                <w:color w:val="222222"/>
                <w:sz w:val="20"/>
                <w:szCs w:val="20"/>
                <w:shd w:val="clear" w:color="auto" w:fill="FFFFFF"/>
              </w:rPr>
            </w:rPrChange>
          </w:rPr>
          <w:t xml:space="preserve">, E, </w:t>
        </w:r>
        <w:proofErr w:type="spellStart"/>
        <w:r w:rsidRPr="00CA6594">
          <w:rPr>
            <w:rFonts w:ascii="Arial" w:eastAsia="Times New Roman" w:hAnsi="Arial" w:cs="Arial"/>
            <w:color w:val="222222"/>
            <w:shd w:val="clear" w:color="auto" w:fill="FFFFFF"/>
            <w:rPrChange w:id="432" w:author="Author">
              <w:rPr>
                <w:rFonts w:ascii="Arial" w:eastAsia="Times New Roman" w:hAnsi="Arial" w:cs="Arial"/>
                <w:color w:val="222222"/>
                <w:sz w:val="20"/>
                <w:szCs w:val="20"/>
                <w:shd w:val="clear" w:color="auto" w:fill="FFFFFF"/>
              </w:rPr>
            </w:rPrChange>
          </w:rPr>
          <w:t>Bentlage</w:t>
        </w:r>
        <w:proofErr w:type="spellEnd"/>
        <w:r w:rsidRPr="00CA6594">
          <w:rPr>
            <w:rFonts w:ascii="Arial" w:eastAsia="Times New Roman" w:hAnsi="Arial" w:cs="Arial"/>
            <w:color w:val="222222"/>
            <w:shd w:val="clear" w:color="auto" w:fill="FFFFFF"/>
            <w:rPrChange w:id="433" w:author="Author">
              <w:rPr>
                <w:rFonts w:ascii="Arial" w:eastAsia="Times New Roman" w:hAnsi="Arial" w:cs="Arial"/>
                <w:color w:val="222222"/>
                <w:sz w:val="20"/>
                <w:szCs w:val="20"/>
                <w:shd w:val="clear" w:color="auto" w:fill="FFFFFF"/>
              </w:rPr>
            </w:rPrChange>
          </w:rPr>
          <w:t>, B, Cartwright, P, Yanagihara, AA., Lindsay, D</w:t>
        </w:r>
        <w:r>
          <w:rPr>
            <w:rFonts w:ascii="Arial" w:eastAsia="Times New Roman" w:hAnsi="Arial" w:cs="Arial"/>
            <w:color w:val="222222"/>
            <w:shd w:val="clear" w:color="auto" w:fill="FFFFFF"/>
          </w:rPr>
          <w:t>J</w:t>
        </w:r>
        <w:r w:rsidRPr="00CA6594">
          <w:rPr>
            <w:rFonts w:ascii="Arial" w:eastAsia="Times New Roman" w:hAnsi="Arial" w:cs="Arial"/>
            <w:color w:val="222222"/>
            <w:shd w:val="clear" w:color="auto" w:fill="FFFFFF"/>
            <w:rPrChange w:id="434" w:author="Author">
              <w:rPr>
                <w:rFonts w:ascii="Arial" w:eastAsia="Times New Roman" w:hAnsi="Arial" w:cs="Arial"/>
                <w:color w:val="222222"/>
                <w:sz w:val="20"/>
                <w:szCs w:val="20"/>
                <w:shd w:val="clear" w:color="auto" w:fill="FFFFFF"/>
              </w:rPr>
            </w:rPrChange>
          </w:rPr>
          <w:t>, Hopcroft, RR</w:t>
        </w:r>
        <w:r>
          <w:rPr>
            <w:rFonts w:ascii="Arial" w:eastAsia="Times New Roman" w:hAnsi="Arial" w:cs="Arial"/>
            <w:color w:val="222222"/>
            <w:shd w:val="clear" w:color="auto" w:fill="FFFFFF"/>
          </w:rPr>
          <w:t xml:space="preserve">, </w:t>
        </w:r>
        <w:r w:rsidRPr="00CA6594">
          <w:rPr>
            <w:rFonts w:ascii="Arial" w:eastAsia="Times New Roman" w:hAnsi="Arial" w:cs="Arial"/>
            <w:color w:val="222222"/>
            <w:shd w:val="clear" w:color="auto" w:fill="FFFFFF"/>
            <w:rPrChange w:id="435" w:author="Author">
              <w:rPr>
                <w:rFonts w:ascii="Arial" w:eastAsia="Times New Roman" w:hAnsi="Arial" w:cs="Arial"/>
                <w:color w:val="222222"/>
                <w:sz w:val="20"/>
                <w:szCs w:val="20"/>
                <w:shd w:val="clear" w:color="auto" w:fill="FFFFFF"/>
              </w:rPr>
            </w:rPrChange>
          </w:rPr>
          <w:t>Collins, AG</w:t>
        </w:r>
        <w:r>
          <w:rPr>
            <w:rFonts w:ascii="Arial" w:eastAsia="Times New Roman" w:hAnsi="Arial" w:cs="Arial"/>
            <w:color w:val="222222"/>
            <w:shd w:val="clear" w:color="auto" w:fill="FFFFFF"/>
          </w:rPr>
          <w:t>.</w:t>
        </w:r>
        <w:r w:rsidRPr="00CA6594">
          <w:rPr>
            <w:rFonts w:ascii="Arial" w:eastAsia="Times New Roman" w:hAnsi="Arial" w:cs="Arial"/>
            <w:color w:val="222222"/>
            <w:shd w:val="clear" w:color="auto" w:fill="FFFFFF"/>
            <w:rPrChange w:id="436" w:author="Author">
              <w:rPr>
                <w:rFonts w:ascii="Arial" w:eastAsia="Times New Roman" w:hAnsi="Arial" w:cs="Arial"/>
                <w:color w:val="222222"/>
                <w:sz w:val="20"/>
                <w:szCs w:val="20"/>
                <w:shd w:val="clear" w:color="auto" w:fill="FFFFFF"/>
              </w:rPr>
            </w:rPrChange>
          </w:rPr>
          <w:t xml:space="preserve"> 2015. Phylogenetic analysis of higher-level relationships within </w:t>
        </w:r>
        <w:proofErr w:type="spellStart"/>
        <w:r w:rsidRPr="00CA6594">
          <w:rPr>
            <w:rFonts w:ascii="Arial" w:eastAsia="Times New Roman" w:hAnsi="Arial" w:cs="Arial"/>
            <w:color w:val="222222"/>
            <w:shd w:val="clear" w:color="auto" w:fill="FFFFFF"/>
            <w:rPrChange w:id="437" w:author="Author">
              <w:rPr>
                <w:rFonts w:ascii="Arial" w:eastAsia="Times New Roman" w:hAnsi="Arial" w:cs="Arial"/>
                <w:color w:val="222222"/>
                <w:sz w:val="20"/>
                <w:szCs w:val="20"/>
                <w:shd w:val="clear" w:color="auto" w:fill="FFFFFF"/>
              </w:rPr>
            </w:rPrChange>
          </w:rPr>
          <w:t>Hydroidolina</w:t>
        </w:r>
        <w:proofErr w:type="spellEnd"/>
        <w:r w:rsidRPr="00CA6594">
          <w:rPr>
            <w:rFonts w:ascii="Arial" w:eastAsia="Times New Roman" w:hAnsi="Arial" w:cs="Arial"/>
            <w:color w:val="222222"/>
            <w:shd w:val="clear" w:color="auto" w:fill="FFFFFF"/>
            <w:rPrChange w:id="438" w:author="Author">
              <w:rPr>
                <w:rFonts w:ascii="Arial" w:eastAsia="Times New Roman" w:hAnsi="Arial" w:cs="Arial"/>
                <w:color w:val="222222"/>
                <w:sz w:val="20"/>
                <w:szCs w:val="20"/>
                <w:shd w:val="clear" w:color="auto" w:fill="FFFFFF"/>
              </w:rPr>
            </w:rPrChange>
          </w:rPr>
          <w:t xml:space="preserve"> (Cnidaria: Hydrozoa) using mitochondrial genome data and insight into their mitochondrial transcription. </w:t>
        </w:r>
        <w:proofErr w:type="spellStart"/>
        <w:r w:rsidRPr="00CA6594">
          <w:rPr>
            <w:rFonts w:ascii="Arial" w:eastAsia="Times New Roman" w:hAnsi="Arial" w:cs="Arial"/>
            <w:i/>
            <w:iCs/>
            <w:color w:val="222222"/>
            <w:shd w:val="clear" w:color="auto" w:fill="FFFFFF"/>
            <w:rPrChange w:id="439" w:author="Author">
              <w:rPr>
                <w:rFonts w:ascii="Arial" w:eastAsia="Times New Roman" w:hAnsi="Arial" w:cs="Arial"/>
                <w:i/>
                <w:iCs/>
                <w:color w:val="222222"/>
                <w:sz w:val="20"/>
                <w:szCs w:val="20"/>
                <w:shd w:val="clear" w:color="auto" w:fill="FFFFFF"/>
              </w:rPr>
            </w:rPrChange>
          </w:rPr>
          <w:t>PeerJ</w:t>
        </w:r>
        <w:proofErr w:type="spellEnd"/>
        <w:r w:rsidRPr="00CA6594">
          <w:rPr>
            <w:rFonts w:ascii="Arial" w:eastAsia="Times New Roman" w:hAnsi="Arial" w:cs="Arial"/>
            <w:color w:val="222222"/>
            <w:shd w:val="clear" w:color="auto" w:fill="FFFFFF"/>
            <w:rPrChange w:id="440" w:author="Author">
              <w:rPr>
                <w:rFonts w:ascii="Arial" w:eastAsia="Times New Roman" w:hAnsi="Arial" w:cs="Arial"/>
                <w:color w:val="222222"/>
                <w:sz w:val="20"/>
                <w:szCs w:val="20"/>
                <w:shd w:val="clear" w:color="auto" w:fill="FFFFFF"/>
              </w:rPr>
            </w:rPrChange>
          </w:rPr>
          <w:t>, </w:t>
        </w:r>
        <w:r w:rsidRPr="00CA6594">
          <w:rPr>
            <w:rFonts w:ascii="Arial" w:eastAsia="Times New Roman" w:hAnsi="Arial" w:cs="Arial"/>
            <w:i/>
            <w:iCs/>
            <w:color w:val="222222"/>
            <w:shd w:val="clear" w:color="auto" w:fill="FFFFFF"/>
            <w:rPrChange w:id="441" w:author="Author">
              <w:rPr>
                <w:rFonts w:ascii="Arial" w:eastAsia="Times New Roman" w:hAnsi="Arial" w:cs="Arial"/>
                <w:i/>
                <w:iCs/>
                <w:color w:val="222222"/>
                <w:sz w:val="20"/>
                <w:szCs w:val="20"/>
                <w:shd w:val="clear" w:color="auto" w:fill="FFFFFF"/>
              </w:rPr>
            </w:rPrChange>
          </w:rPr>
          <w:t>3</w:t>
        </w:r>
        <w:r w:rsidRPr="00CA6594">
          <w:rPr>
            <w:rFonts w:ascii="Arial" w:eastAsia="Times New Roman" w:hAnsi="Arial" w:cs="Arial"/>
            <w:color w:val="222222"/>
            <w:shd w:val="clear" w:color="auto" w:fill="FFFFFF"/>
            <w:rPrChange w:id="442" w:author="Author">
              <w:rPr>
                <w:rFonts w:ascii="Arial" w:eastAsia="Times New Roman" w:hAnsi="Arial" w:cs="Arial"/>
                <w:color w:val="222222"/>
                <w:sz w:val="20"/>
                <w:szCs w:val="20"/>
                <w:shd w:val="clear" w:color="auto" w:fill="FFFFFF"/>
              </w:rPr>
            </w:rPrChange>
          </w:rPr>
          <w:t>, p.e1403.</w:t>
        </w:r>
      </w:ins>
    </w:p>
    <w:p w14:paraId="0D8C8186" w14:textId="77777777" w:rsidR="00DC10B5" w:rsidRPr="00CA6594" w:rsidRDefault="00DC10B5" w:rsidP="00CA6594">
      <w:pPr>
        <w:spacing w:after="0"/>
        <w:rPr>
          <w:rFonts w:ascii="Times New Roman" w:eastAsia="Times New Roman" w:hAnsi="Times New Roman" w:cs="Times New Roman"/>
          <w:rPrChange w:id="443" w:author="Author">
            <w:rPr>
              <w:rFonts w:ascii="Arial" w:hAnsi="Arial" w:cs="Arial"/>
              <w:color w:val="000000" w:themeColor="text1"/>
            </w:rPr>
          </w:rPrChange>
        </w:rPr>
        <w:pPrChange w:id="444" w:author="Author">
          <w:pPr>
            <w:pStyle w:val="Bibliography"/>
            <w:jc w:val="both"/>
          </w:pPr>
        </w:pPrChange>
      </w:pPr>
    </w:p>
    <w:p w14:paraId="51274B23" w14:textId="77777777" w:rsidR="00BA281E" w:rsidRPr="00F767BD" w:rsidRDefault="002550B4" w:rsidP="00F767BD">
      <w:pPr>
        <w:pStyle w:val="Bibliography"/>
        <w:jc w:val="both"/>
        <w:rPr>
          <w:rFonts w:ascii="Arial" w:hAnsi="Arial" w:cs="Arial"/>
          <w:color w:val="000000" w:themeColor="text1"/>
        </w:rPr>
      </w:pPr>
      <w:bookmarkStart w:id="445" w:name="ref-Mackie:1987uy"/>
      <w:bookmarkEnd w:id="424"/>
      <w:r w:rsidRPr="00F767BD">
        <w:rPr>
          <w:rFonts w:ascii="Arial" w:hAnsi="Arial" w:cs="Arial"/>
          <w:color w:val="000000" w:themeColor="text1"/>
        </w:rPr>
        <w:t>Mackie GO, Pugh PR, Purcell JE. 1987. Siphonophore Biology. Advances in Marine Biology 24:97–262.</w:t>
      </w:r>
    </w:p>
    <w:p w14:paraId="6B7A5E85" w14:textId="65AF1DB0" w:rsidR="00BA281E" w:rsidRPr="00F767BD" w:rsidRDefault="002550B4" w:rsidP="00F767BD">
      <w:pPr>
        <w:pStyle w:val="Bibliography"/>
        <w:jc w:val="both"/>
        <w:rPr>
          <w:rFonts w:ascii="Arial" w:hAnsi="Arial" w:cs="Arial"/>
          <w:color w:val="000000" w:themeColor="text1"/>
        </w:rPr>
      </w:pPr>
      <w:bookmarkStart w:id="446" w:name="ref-mapstone2014global"/>
      <w:bookmarkEnd w:id="445"/>
      <w:proofErr w:type="spellStart"/>
      <w:r w:rsidRPr="00F767BD">
        <w:rPr>
          <w:rFonts w:ascii="Arial" w:hAnsi="Arial" w:cs="Arial"/>
          <w:color w:val="000000" w:themeColor="text1"/>
        </w:rPr>
        <w:t>Mapstone</w:t>
      </w:r>
      <w:proofErr w:type="spellEnd"/>
      <w:r w:rsidRPr="00F767BD">
        <w:rPr>
          <w:rFonts w:ascii="Arial" w:hAnsi="Arial" w:cs="Arial"/>
          <w:color w:val="000000" w:themeColor="text1"/>
        </w:rPr>
        <w:t xml:space="preserve"> GM. 2014. Global diversity and review of </w:t>
      </w:r>
      <w:proofErr w:type="spellStart"/>
      <w:ins w:id="447" w:author="Author">
        <w:r w:rsidR="006A182B">
          <w:rPr>
            <w:rFonts w:ascii="Arial" w:hAnsi="Arial" w:cs="Arial"/>
            <w:color w:val="000000" w:themeColor="text1"/>
          </w:rPr>
          <w:t>S</w:t>
        </w:r>
      </w:ins>
      <w:del w:id="448" w:author="Author">
        <w:r w:rsidRPr="00F767BD" w:rsidDel="006A182B">
          <w:rPr>
            <w:rFonts w:ascii="Arial" w:hAnsi="Arial" w:cs="Arial"/>
            <w:color w:val="000000" w:themeColor="text1"/>
          </w:rPr>
          <w:delText>s</w:delText>
        </w:r>
      </w:del>
      <w:r w:rsidRPr="00F767BD">
        <w:rPr>
          <w:rFonts w:ascii="Arial" w:hAnsi="Arial" w:cs="Arial"/>
          <w:color w:val="000000" w:themeColor="text1"/>
        </w:rPr>
        <w:t>iphonophorae</w:t>
      </w:r>
      <w:proofErr w:type="spellEnd"/>
      <w:r w:rsidRPr="00F767BD">
        <w:rPr>
          <w:rFonts w:ascii="Arial" w:hAnsi="Arial" w:cs="Arial"/>
          <w:color w:val="000000" w:themeColor="text1"/>
        </w:rPr>
        <w:t xml:space="preserve"> (</w:t>
      </w:r>
      <w:ins w:id="449" w:author="Author">
        <w:r w:rsidR="006A182B">
          <w:rPr>
            <w:rFonts w:ascii="Arial" w:hAnsi="Arial" w:cs="Arial"/>
            <w:color w:val="000000" w:themeColor="text1"/>
          </w:rPr>
          <w:t>C</w:t>
        </w:r>
      </w:ins>
      <w:del w:id="450" w:author="Author">
        <w:r w:rsidRPr="00F767BD" w:rsidDel="006A182B">
          <w:rPr>
            <w:rFonts w:ascii="Arial" w:hAnsi="Arial" w:cs="Arial"/>
            <w:color w:val="000000" w:themeColor="text1"/>
          </w:rPr>
          <w:delText>c</w:delText>
        </w:r>
      </w:del>
      <w:r w:rsidRPr="00F767BD">
        <w:rPr>
          <w:rFonts w:ascii="Arial" w:hAnsi="Arial" w:cs="Arial"/>
          <w:color w:val="000000" w:themeColor="text1"/>
        </w:rPr>
        <w:t xml:space="preserve">nidaria: Hydrozoa). </w:t>
      </w:r>
      <w:proofErr w:type="spellStart"/>
      <w:r w:rsidRPr="00F767BD">
        <w:rPr>
          <w:rFonts w:ascii="Arial" w:hAnsi="Arial" w:cs="Arial"/>
          <w:color w:val="000000" w:themeColor="text1"/>
        </w:rPr>
        <w:t>PLoS</w:t>
      </w:r>
      <w:proofErr w:type="spellEnd"/>
      <w:r w:rsidRPr="00F767BD">
        <w:rPr>
          <w:rFonts w:ascii="Arial" w:hAnsi="Arial" w:cs="Arial"/>
          <w:color w:val="000000" w:themeColor="text1"/>
        </w:rPr>
        <w:t xml:space="preserve"> One </w:t>
      </w:r>
      <w:proofErr w:type="gramStart"/>
      <w:r w:rsidRPr="00F767BD">
        <w:rPr>
          <w:rFonts w:ascii="Arial" w:hAnsi="Arial" w:cs="Arial"/>
          <w:color w:val="000000" w:themeColor="text1"/>
        </w:rPr>
        <w:t>9:e</w:t>
      </w:r>
      <w:proofErr w:type="gramEnd"/>
      <w:r w:rsidRPr="00F767BD">
        <w:rPr>
          <w:rFonts w:ascii="Arial" w:hAnsi="Arial" w:cs="Arial"/>
          <w:color w:val="000000" w:themeColor="text1"/>
        </w:rPr>
        <w:t>87737.</w:t>
      </w:r>
    </w:p>
    <w:p w14:paraId="5089083B" w14:textId="77777777" w:rsidR="00BA281E" w:rsidRPr="00F767BD" w:rsidRDefault="002550B4" w:rsidP="00F767BD">
      <w:pPr>
        <w:pStyle w:val="Bibliography"/>
        <w:jc w:val="both"/>
        <w:rPr>
          <w:rFonts w:ascii="Arial" w:hAnsi="Arial" w:cs="Arial"/>
          <w:color w:val="000000" w:themeColor="text1"/>
        </w:rPr>
      </w:pPr>
      <w:bookmarkStart w:id="451" w:name="ref-mariscal1974nematocysts"/>
      <w:bookmarkEnd w:id="446"/>
      <w:r w:rsidRPr="00F767BD">
        <w:rPr>
          <w:rFonts w:ascii="Arial" w:hAnsi="Arial" w:cs="Arial"/>
          <w:color w:val="000000" w:themeColor="text1"/>
        </w:rPr>
        <w:t>Mariscal RN. 1974. Nematocysts.</w:t>
      </w:r>
      <w:del w:id="452" w:author="Author">
        <w:r w:rsidRPr="00F767BD" w:rsidDel="00E73AD1">
          <w:rPr>
            <w:rFonts w:ascii="Arial" w:hAnsi="Arial" w:cs="Arial"/>
            <w:color w:val="000000" w:themeColor="text1"/>
          </w:rPr>
          <w:delText>.</w:delText>
        </w:r>
      </w:del>
    </w:p>
    <w:p w14:paraId="340D9946" w14:textId="77777777" w:rsidR="00BA281E" w:rsidRPr="00F767BD" w:rsidRDefault="002550B4" w:rsidP="00F767BD">
      <w:pPr>
        <w:pStyle w:val="Bibliography"/>
        <w:jc w:val="both"/>
        <w:rPr>
          <w:rFonts w:ascii="Arial" w:hAnsi="Arial" w:cs="Arial"/>
          <w:color w:val="000000" w:themeColor="text1"/>
        </w:rPr>
      </w:pPr>
      <w:bookmarkStart w:id="453" w:name="ref-mitra2009closure"/>
      <w:bookmarkEnd w:id="451"/>
      <w:r w:rsidRPr="00F767BD">
        <w:rPr>
          <w:rFonts w:ascii="Arial" w:hAnsi="Arial" w:cs="Arial"/>
          <w:color w:val="000000" w:themeColor="text1"/>
        </w:rPr>
        <w:t>Mitra A. 2009. Are closure terms appropriate or necessary descriptors of zooplankton loss in nutrient–phytoplankton–zooplankton type models? Ecological Modelling 220:611–20.</w:t>
      </w:r>
    </w:p>
    <w:p w14:paraId="08BDE41B" w14:textId="4A4F655A" w:rsidR="00BA281E" w:rsidRPr="00F767BD" w:rsidRDefault="002550B4" w:rsidP="00F767BD">
      <w:pPr>
        <w:pStyle w:val="Bibliography"/>
        <w:jc w:val="both"/>
        <w:rPr>
          <w:rFonts w:ascii="Arial" w:hAnsi="Arial" w:cs="Arial"/>
          <w:color w:val="000000" w:themeColor="text1"/>
        </w:rPr>
      </w:pPr>
      <w:bookmarkStart w:id="454" w:name="ref-munro2018improved"/>
      <w:bookmarkEnd w:id="453"/>
      <w:r w:rsidRPr="00F767BD">
        <w:rPr>
          <w:rFonts w:ascii="Arial" w:hAnsi="Arial" w:cs="Arial"/>
          <w:color w:val="000000" w:themeColor="text1"/>
        </w:rPr>
        <w:t xml:space="preserve">Munro C, Siebert S, Zapata F, </w:t>
      </w:r>
      <w:proofErr w:type="spellStart"/>
      <w:r w:rsidRPr="00F767BD">
        <w:rPr>
          <w:rFonts w:ascii="Arial" w:hAnsi="Arial" w:cs="Arial"/>
          <w:color w:val="000000" w:themeColor="text1"/>
        </w:rPr>
        <w:t>Howison</w:t>
      </w:r>
      <w:proofErr w:type="spellEnd"/>
      <w:r w:rsidRPr="00F767BD">
        <w:rPr>
          <w:rFonts w:ascii="Arial" w:hAnsi="Arial" w:cs="Arial"/>
          <w:color w:val="000000" w:themeColor="text1"/>
        </w:rPr>
        <w:t xml:space="preserve"> M, Serrano AD, Church SH, Goetz FE, Pugh PR, Haddock SH, Dunn CW. 2018. Improved phylogenetic resolution within </w:t>
      </w:r>
      <w:proofErr w:type="spellStart"/>
      <w:ins w:id="455" w:author="Author">
        <w:r w:rsidR="00D334AE">
          <w:rPr>
            <w:rFonts w:ascii="Arial" w:hAnsi="Arial" w:cs="Arial"/>
            <w:color w:val="000000" w:themeColor="text1"/>
          </w:rPr>
          <w:t>S</w:t>
        </w:r>
      </w:ins>
      <w:del w:id="456" w:author="Author">
        <w:r w:rsidRPr="00F767BD" w:rsidDel="00D334AE">
          <w:rPr>
            <w:rFonts w:ascii="Arial" w:hAnsi="Arial" w:cs="Arial"/>
            <w:color w:val="000000" w:themeColor="text1"/>
          </w:rPr>
          <w:delText>s</w:delText>
        </w:r>
      </w:del>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ins w:id="457" w:author="Author">
        <w:r w:rsidR="00D334AE">
          <w:rPr>
            <w:rFonts w:ascii="Arial" w:hAnsi="Arial" w:cs="Arial"/>
            <w:color w:val="000000" w:themeColor="text1"/>
          </w:rPr>
          <w:t>C</w:t>
        </w:r>
      </w:ins>
      <w:del w:id="458" w:author="Author">
        <w:r w:rsidRPr="00F767BD" w:rsidDel="00D334AE">
          <w:rPr>
            <w:rFonts w:ascii="Arial" w:hAnsi="Arial" w:cs="Arial"/>
            <w:color w:val="000000" w:themeColor="text1"/>
          </w:rPr>
          <w:delText>c</w:delText>
        </w:r>
      </w:del>
      <w:r w:rsidRPr="00F767BD">
        <w:rPr>
          <w:rFonts w:ascii="Arial" w:hAnsi="Arial" w:cs="Arial"/>
          <w:color w:val="000000" w:themeColor="text1"/>
        </w:rPr>
        <w:t>nidaria) with implications for trait evolution. Molecular Phylogenetics and Evolution.</w:t>
      </w:r>
    </w:p>
    <w:p w14:paraId="77E492D5" w14:textId="77777777" w:rsidR="00BA281E" w:rsidRPr="00F767BD" w:rsidRDefault="002550B4" w:rsidP="00F767BD">
      <w:pPr>
        <w:pStyle w:val="Bibliography"/>
        <w:jc w:val="both"/>
        <w:rPr>
          <w:rFonts w:ascii="Arial" w:hAnsi="Arial" w:cs="Arial"/>
          <w:color w:val="000000" w:themeColor="text1"/>
        </w:rPr>
      </w:pPr>
      <w:bookmarkStart w:id="459" w:name="ref-pennell2015model"/>
      <w:bookmarkEnd w:id="454"/>
      <w:r w:rsidRPr="00F767BD">
        <w:rPr>
          <w:rFonts w:ascii="Arial" w:hAnsi="Arial" w:cs="Arial"/>
          <w:color w:val="000000" w:themeColor="text1"/>
        </w:rPr>
        <w:t xml:space="preserve">Pennell MW, </w:t>
      </w:r>
      <w:proofErr w:type="spellStart"/>
      <w:r w:rsidRPr="00F767BD">
        <w:rPr>
          <w:rFonts w:ascii="Arial" w:hAnsi="Arial" w:cs="Arial"/>
          <w:color w:val="000000" w:themeColor="text1"/>
        </w:rPr>
        <w:t>FitzJohn</w:t>
      </w:r>
      <w:proofErr w:type="spellEnd"/>
      <w:r w:rsidRPr="00F767BD">
        <w:rPr>
          <w:rFonts w:ascii="Arial" w:hAnsi="Arial" w:cs="Arial"/>
          <w:color w:val="000000" w:themeColor="text1"/>
        </w:rPr>
        <w:t xml:space="preserve"> RG, Cornwell WK, Harmon LJ. 2015. Model adequacy and the macroevolution of angiosperm functional traits. The American Naturalist </w:t>
      </w:r>
      <w:proofErr w:type="gramStart"/>
      <w:r w:rsidRPr="00F767BD">
        <w:rPr>
          <w:rFonts w:ascii="Arial" w:hAnsi="Arial" w:cs="Arial"/>
          <w:color w:val="000000" w:themeColor="text1"/>
        </w:rPr>
        <w:t>186:E</w:t>
      </w:r>
      <w:proofErr w:type="gramEnd"/>
      <w:r w:rsidRPr="00F767BD">
        <w:rPr>
          <w:rFonts w:ascii="Arial" w:hAnsi="Arial" w:cs="Arial"/>
          <w:color w:val="000000" w:themeColor="text1"/>
        </w:rPr>
        <w:t>33–E50.</w:t>
      </w:r>
    </w:p>
    <w:p w14:paraId="16E1E9F8" w14:textId="0000C124" w:rsidR="00BA281E" w:rsidRPr="00F767BD" w:rsidRDefault="002550B4" w:rsidP="00F767BD">
      <w:pPr>
        <w:pStyle w:val="Bibliography"/>
        <w:jc w:val="both"/>
        <w:rPr>
          <w:rFonts w:ascii="Arial" w:hAnsi="Arial" w:cs="Arial"/>
          <w:color w:val="000000" w:themeColor="text1"/>
        </w:rPr>
      </w:pPr>
      <w:bookmarkStart w:id="460" w:name="ref-pugh1983benthic"/>
      <w:bookmarkEnd w:id="459"/>
      <w:r w:rsidRPr="00F767BD">
        <w:rPr>
          <w:rFonts w:ascii="Arial" w:hAnsi="Arial" w:cs="Arial"/>
          <w:color w:val="000000" w:themeColor="text1"/>
        </w:rPr>
        <w:t xml:space="preserve">Pugh P. 1983. Benthic siphonophores: A review of the family </w:t>
      </w:r>
      <w:proofErr w:type="spellStart"/>
      <w:ins w:id="461" w:author="Author">
        <w:r w:rsidR="00771164">
          <w:rPr>
            <w:rFonts w:ascii="Arial" w:hAnsi="Arial" w:cs="Arial"/>
            <w:color w:val="000000" w:themeColor="text1"/>
          </w:rPr>
          <w:t>R</w:t>
        </w:r>
      </w:ins>
      <w:del w:id="462" w:author="Author">
        <w:r w:rsidRPr="00F767BD" w:rsidDel="00771164">
          <w:rPr>
            <w:rFonts w:ascii="Arial" w:hAnsi="Arial" w:cs="Arial"/>
            <w:color w:val="000000" w:themeColor="text1"/>
          </w:rPr>
          <w:delText>r</w:delText>
        </w:r>
      </w:del>
      <w:r w:rsidRPr="00F767BD">
        <w:rPr>
          <w:rFonts w:ascii="Arial" w:hAnsi="Arial" w:cs="Arial"/>
          <w:color w:val="000000" w:themeColor="text1"/>
        </w:rPr>
        <w:t>hodaliida</w:t>
      </w:r>
      <w:ins w:id="463" w:author="Author">
        <w:r w:rsidR="00771164">
          <w:rPr>
            <w:rFonts w:ascii="Arial" w:hAnsi="Arial" w:cs="Arial"/>
            <w:color w:val="000000" w:themeColor="text1"/>
          </w:rPr>
          <w:t>e</w:t>
        </w:r>
      </w:ins>
      <w:proofErr w:type="spellEnd"/>
      <w:del w:id="464" w:author="Author">
        <w:r w:rsidRPr="00F767BD" w:rsidDel="00771164">
          <w:rPr>
            <w:rFonts w:ascii="Arial" w:hAnsi="Arial" w:cs="Arial"/>
            <w:color w:val="000000" w:themeColor="text1"/>
          </w:rPr>
          <w:delText>i</w:delText>
        </w:r>
      </w:del>
      <w:r w:rsidRPr="00F767BD">
        <w:rPr>
          <w:rFonts w:ascii="Arial" w:hAnsi="Arial" w:cs="Arial"/>
          <w:color w:val="000000" w:themeColor="text1"/>
        </w:rPr>
        <w:t xml:space="preserve"> </w:t>
      </w:r>
      <w:proofErr w:type="spellStart"/>
      <w:ins w:id="465" w:author="Author">
        <w:r w:rsidR="00771164">
          <w:rPr>
            <w:rFonts w:ascii="Arial" w:hAnsi="Arial" w:cs="Arial"/>
            <w:color w:val="000000" w:themeColor="text1"/>
          </w:rPr>
          <w:t>S</w:t>
        </w:r>
      </w:ins>
      <w:del w:id="466" w:author="Author">
        <w:r w:rsidRPr="00F767BD" w:rsidDel="00771164">
          <w:rPr>
            <w:rFonts w:ascii="Arial" w:hAnsi="Arial" w:cs="Arial"/>
            <w:color w:val="000000" w:themeColor="text1"/>
          </w:rPr>
          <w:delText>(</w:delText>
        </w:r>
        <w:r w:rsidRPr="00F767BD" w:rsidDel="0015663F">
          <w:rPr>
            <w:rFonts w:ascii="Arial" w:hAnsi="Arial" w:cs="Arial"/>
            <w:color w:val="000000" w:themeColor="text1"/>
          </w:rPr>
          <w:delText>s</w:delText>
        </w:r>
      </w:del>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ins w:id="467" w:author="Author">
        <w:r w:rsidR="00771164">
          <w:rPr>
            <w:rFonts w:ascii="Arial" w:hAnsi="Arial" w:cs="Arial"/>
            <w:color w:val="000000" w:themeColor="text1"/>
          </w:rPr>
          <w:t>P</w:t>
        </w:r>
      </w:ins>
      <w:del w:id="468" w:author="Author">
        <w:r w:rsidRPr="00F767BD" w:rsidDel="00771164">
          <w:rPr>
            <w:rFonts w:ascii="Arial" w:hAnsi="Arial" w:cs="Arial"/>
            <w:color w:val="000000" w:themeColor="text1"/>
          </w:rPr>
          <w:delText>p</w:delText>
        </w:r>
      </w:del>
      <w:r w:rsidRPr="00F767BD">
        <w:rPr>
          <w:rFonts w:ascii="Arial" w:hAnsi="Arial" w:cs="Arial"/>
          <w:color w:val="000000" w:themeColor="text1"/>
        </w:rPr>
        <w:t>hysonectae</w:t>
      </w:r>
      <w:proofErr w:type="spellEnd"/>
      <w:r w:rsidRPr="00F767BD">
        <w:rPr>
          <w:rFonts w:ascii="Arial" w:hAnsi="Arial" w:cs="Arial"/>
          <w:color w:val="000000" w:themeColor="text1"/>
        </w:rPr>
        <w:t>) Royal Society.</w:t>
      </w:r>
    </w:p>
    <w:p w14:paraId="73D99AD8" w14:textId="1E2450F3" w:rsidR="00BA281E" w:rsidRPr="00F767BD" w:rsidRDefault="002550B4" w:rsidP="00F767BD">
      <w:pPr>
        <w:pStyle w:val="Bibliography"/>
        <w:jc w:val="both"/>
        <w:rPr>
          <w:rFonts w:ascii="Arial" w:hAnsi="Arial" w:cs="Arial"/>
          <w:color w:val="000000" w:themeColor="text1"/>
        </w:rPr>
      </w:pPr>
      <w:bookmarkStart w:id="469" w:name="ref-pugh2001review"/>
      <w:bookmarkEnd w:id="460"/>
      <w:r w:rsidRPr="00F767BD">
        <w:rPr>
          <w:rFonts w:ascii="Arial" w:hAnsi="Arial" w:cs="Arial"/>
          <w:color w:val="000000" w:themeColor="text1"/>
        </w:rPr>
        <w:t xml:space="preserve">Pugh P. 2001. A review of the genus </w:t>
      </w:r>
      <w:proofErr w:type="spellStart"/>
      <w:ins w:id="470" w:author="Author">
        <w:r w:rsidR="00EF3471" w:rsidRPr="00CA6594">
          <w:rPr>
            <w:rFonts w:ascii="Arial" w:hAnsi="Arial" w:cs="Arial"/>
            <w:i/>
            <w:iCs/>
            <w:color w:val="000000" w:themeColor="text1"/>
            <w:rPrChange w:id="471" w:author="Author">
              <w:rPr>
                <w:rFonts w:ascii="Arial" w:hAnsi="Arial" w:cs="Arial"/>
                <w:color w:val="000000" w:themeColor="text1"/>
              </w:rPr>
            </w:rPrChange>
          </w:rPr>
          <w:t>E</w:t>
        </w:r>
      </w:ins>
      <w:del w:id="472" w:author="Author">
        <w:r w:rsidRPr="00CA6594" w:rsidDel="00EF3471">
          <w:rPr>
            <w:rFonts w:ascii="Arial" w:hAnsi="Arial" w:cs="Arial"/>
            <w:i/>
            <w:iCs/>
            <w:color w:val="000000" w:themeColor="text1"/>
            <w:rPrChange w:id="473" w:author="Author">
              <w:rPr>
                <w:rFonts w:ascii="Arial" w:hAnsi="Arial" w:cs="Arial"/>
                <w:color w:val="000000" w:themeColor="text1"/>
              </w:rPr>
            </w:rPrChange>
          </w:rPr>
          <w:delText>e</w:delText>
        </w:r>
      </w:del>
      <w:r w:rsidRPr="00CA6594">
        <w:rPr>
          <w:rFonts w:ascii="Arial" w:hAnsi="Arial" w:cs="Arial"/>
          <w:i/>
          <w:iCs/>
          <w:color w:val="000000" w:themeColor="text1"/>
          <w:rPrChange w:id="474" w:author="Author">
            <w:rPr>
              <w:rFonts w:ascii="Arial" w:hAnsi="Arial" w:cs="Arial"/>
              <w:color w:val="000000" w:themeColor="text1"/>
            </w:rPr>
          </w:rPrChange>
        </w:rPr>
        <w:t>renna</w:t>
      </w:r>
      <w:proofErr w:type="spellEnd"/>
      <w:r w:rsidRPr="00F767BD">
        <w:rPr>
          <w:rFonts w:ascii="Arial" w:hAnsi="Arial" w:cs="Arial"/>
          <w:color w:val="000000" w:themeColor="text1"/>
        </w:rPr>
        <w:t xml:space="preserve"> </w:t>
      </w:r>
      <w:proofErr w:type="spellStart"/>
      <w:ins w:id="475" w:author="Author">
        <w:r w:rsidR="00EF3471">
          <w:rPr>
            <w:rFonts w:ascii="Arial" w:hAnsi="Arial" w:cs="Arial"/>
            <w:color w:val="000000" w:themeColor="text1"/>
          </w:rPr>
          <w:t>B</w:t>
        </w:r>
      </w:ins>
      <w:del w:id="476" w:author="Author">
        <w:r w:rsidRPr="00F767BD" w:rsidDel="00EF3471">
          <w:rPr>
            <w:rFonts w:ascii="Arial" w:hAnsi="Arial" w:cs="Arial"/>
            <w:color w:val="000000" w:themeColor="text1"/>
          </w:rPr>
          <w:delText>b</w:delText>
        </w:r>
      </w:del>
      <w:r w:rsidRPr="00F767BD">
        <w:rPr>
          <w:rFonts w:ascii="Arial" w:hAnsi="Arial" w:cs="Arial"/>
          <w:color w:val="000000" w:themeColor="text1"/>
        </w:rPr>
        <w:t>edot</w:t>
      </w:r>
      <w:proofErr w:type="spellEnd"/>
      <w:r w:rsidRPr="00F767BD">
        <w:rPr>
          <w:rFonts w:ascii="Arial" w:hAnsi="Arial" w:cs="Arial"/>
          <w:color w:val="000000" w:themeColor="text1"/>
        </w:rPr>
        <w:t>, 1904 (</w:t>
      </w:r>
      <w:proofErr w:type="spellStart"/>
      <w:ins w:id="477" w:author="Author">
        <w:r w:rsidR="00771164">
          <w:rPr>
            <w:rFonts w:ascii="Arial" w:hAnsi="Arial" w:cs="Arial"/>
            <w:color w:val="000000" w:themeColor="text1"/>
          </w:rPr>
          <w:t>S</w:t>
        </w:r>
      </w:ins>
      <w:del w:id="478" w:author="Author">
        <w:r w:rsidRPr="00F767BD" w:rsidDel="00771164">
          <w:rPr>
            <w:rFonts w:ascii="Arial" w:hAnsi="Arial" w:cs="Arial"/>
            <w:color w:val="000000" w:themeColor="text1"/>
          </w:rPr>
          <w:delText>s</w:delText>
        </w:r>
      </w:del>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ins w:id="479" w:author="Author">
        <w:r w:rsidR="00771164">
          <w:rPr>
            <w:rFonts w:ascii="Arial" w:hAnsi="Arial" w:cs="Arial"/>
            <w:color w:val="000000" w:themeColor="text1"/>
          </w:rPr>
          <w:t>P</w:t>
        </w:r>
      </w:ins>
      <w:del w:id="480" w:author="Author">
        <w:r w:rsidRPr="00F767BD" w:rsidDel="00771164">
          <w:rPr>
            <w:rFonts w:ascii="Arial" w:hAnsi="Arial" w:cs="Arial"/>
            <w:color w:val="000000" w:themeColor="text1"/>
          </w:rPr>
          <w:delText>p</w:delText>
        </w:r>
      </w:del>
      <w:r w:rsidRPr="00F767BD">
        <w:rPr>
          <w:rFonts w:ascii="Arial" w:hAnsi="Arial" w:cs="Arial"/>
          <w:color w:val="000000" w:themeColor="text1"/>
        </w:rPr>
        <w:t>hysonectae</w:t>
      </w:r>
      <w:proofErr w:type="spellEnd"/>
      <w:r w:rsidRPr="00F767BD">
        <w:rPr>
          <w:rFonts w:ascii="Arial" w:hAnsi="Arial" w:cs="Arial"/>
          <w:color w:val="000000" w:themeColor="text1"/>
        </w:rPr>
        <w:t xml:space="preserve">). </w:t>
      </w:r>
      <w:r w:rsidR="00E73AD1" w:rsidRPr="00F767BD">
        <w:rPr>
          <w:rFonts w:ascii="Arial" w:hAnsi="Arial" w:cs="Arial"/>
          <w:color w:val="000000" w:themeColor="text1"/>
        </w:rPr>
        <w:t xml:space="preserve">Bulletin-Natural History Museum Zoology Series </w:t>
      </w:r>
      <w:r w:rsidRPr="00F767BD">
        <w:rPr>
          <w:rFonts w:ascii="Arial" w:hAnsi="Arial" w:cs="Arial"/>
          <w:color w:val="000000" w:themeColor="text1"/>
        </w:rPr>
        <w:t>67:169–82.</w:t>
      </w:r>
    </w:p>
    <w:p w14:paraId="7E1642CE" w14:textId="556CF8F5" w:rsidR="00BA281E" w:rsidRPr="00F767BD" w:rsidRDefault="002550B4" w:rsidP="00F767BD">
      <w:pPr>
        <w:pStyle w:val="Bibliography"/>
        <w:jc w:val="both"/>
        <w:rPr>
          <w:rFonts w:ascii="Arial" w:hAnsi="Arial" w:cs="Arial"/>
          <w:color w:val="000000" w:themeColor="text1"/>
        </w:rPr>
      </w:pPr>
      <w:bookmarkStart w:id="481" w:name="ref-pugh2014review"/>
      <w:bookmarkEnd w:id="469"/>
      <w:r w:rsidRPr="00F767BD">
        <w:rPr>
          <w:rFonts w:ascii="Arial" w:hAnsi="Arial" w:cs="Arial"/>
          <w:color w:val="000000" w:themeColor="text1"/>
        </w:rPr>
        <w:t xml:space="preserve">Pugh P, Baxter E. 2014. A review of the physonect siphonophore genera </w:t>
      </w:r>
      <w:proofErr w:type="spellStart"/>
      <w:ins w:id="482" w:author="Author">
        <w:r w:rsidR="00771164" w:rsidRPr="00CA6594">
          <w:rPr>
            <w:rFonts w:ascii="Arial" w:hAnsi="Arial" w:cs="Arial"/>
            <w:i/>
            <w:iCs/>
            <w:color w:val="000000" w:themeColor="text1"/>
            <w:rPrChange w:id="483" w:author="Author">
              <w:rPr>
                <w:rFonts w:ascii="Arial" w:hAnsi="Arial" w:cs="Arial"/>
                <w:color w:val="000000" w:themeColor="text1"/>
              </w:rPr>
            </w:rPrChange>
          </w:rPr>
          <w:t>H</w:t>
        </w:r>
      </w:ins>
      <w:del w:id="484" w:author="Author">
        <w:r w:rsidRPr="00CA6594" w:rsidDel="00771164">
          <w:rPr>
            <w:rFonts w:ascii="Arial" w:hAnsi="Arial" w:cs="Arial"/>
            <w:i/>
            <w:iCs/>
            <w:color w:val="000000" w:themeColor="text1"/>
            <w:rPrChange w:id="485" w:author="Author">
              <w:rPr>
                <w:rFonts w:ascii="Arial" w:hAnsi="Arial" w:cs="Arial"/>
                <w:color w:val="000000" w:themeColor="text1"/>
              </w:rPr>
            </w:rPrChange>
          </w:rPr>
          <w:delText>h</w:delText>
        </w:r>
      </w:del>
      <w:r w:rsidRPr="00CA6594">
        <w:rPr>
          <w:rFonts w:ascii="Arial" w:hAnsi="Arial" w:cs="Arial"/>
          <w:i/>
          <w:iCs/>
          <w:color w:val="000000" w:themeColor="text1"/>
          <w:rPrChange w:id="486" w:author="Author">
            <w:rPr>
              <w:rFonts w:ascii="Arial" w:hAnsi="Arial" w:cs="Arial"/>
              <w:color w:val="000000" w:themeColor="text1"/>
            </w:rPr>
          </w:rPrChange>
        </w:rPr>
        <w:t>alistemma</w:t>
      </w:r>
      <w:proofErr w:type="spellEnd"/>
      <w:r w:rsidRPr="00F767BD">
        <w:rPr>
          <w:rFonts w:ascii="Arial" w:hAnsi="Arial" w:cs="Arial"/>
          <w:color w:val="000000" w:themeColor="text1"/>
        </w:rPr>
        <w:t xml:space="preserve"> (family </w:t>
      </w:r>
      <w:proofErr w:type="spellStart"/>
      <w:ins w:id="487" w:author="Author">
        <w:r w:rsidR="00771164">
          <w:rPr>
            <w:rFonts w:ascii="Arial" w:hAnsi="Arial" w:cs="Arial"/>
            <w:color w:val="000000" w:themeColor="text1"/>
          </w:rPr>
          <w:t>A</w:t>
        </w:r>
      </w:ins>
      <w:del w:id="488" w:author="Author">
        <w:r w:rsidRPr="00F767BD" w:rsidDel="00771164">
          <w:rPr>
            <w:rFonts w:ascii="Arial" w:hAnsi="Arial" w:cs="Arial"/>
            <w:color w:val="000000" w:themeColor="text1"/>
          </w:rPr>
          <w:delText>a</w:delText>
        </w:r>
      </w:del>
      <w:r w:rsidRPr="00F767BD">
        <w:rPr>
          <w:rFonts w:ascii="Arial" w:hAnsi="Arial" w:cs="Arial"/>
          <w:color w:val="000000" w:themeColor="text1"/>
        </w:rPr>
        <w:t>galmatidae</w:t>
      </w:r>
      <w:proofErr w:type="spellEnd"/>
      <w:r w:rsidRPr="00F767BD">
        <w:rPr>
          <w:rFonts w:ascii="Arial" w:hAnsi="Arial" w:cs="Arial"/>
          <w:color w:val="000000" w:themeColor="text1"/>
        </w:rPr>
        <w:t xml:space="preserve">) and </w:t>
      </w:r>
      <w:proofErr w:type="spellStart"/>
      <w:ins w:id="489" w:author="Author">
        <w:r w:rsidR="00771164" w:rsidRPr="00CA6594">
          <w:rPr>
            <w:rFonts w:ascii="Arial" w:hAnsi="Arial" w:cs="Arial"/>
            <w:i/>
            <w:iCs/>
            <w:color w:val="000000" w:themeColor="text1"/>
            <w:rPrChange w:id="490" w:author="Author">
              <w:rPr>
                <w:rFonts w:ascii="Arial" w:hAnsi="Arial" w:cs="Arial"/>
                <w:color w:val="000000" w:themeColor="text1"/>
              </w:rPr>
            </w:rPrChange>
          </w:rPr>
          <w:t>S</w:t>
        </w:r>
      </w:ins>
      <w:del w:id="491" w:author="Author">
        <w:r w:rsidRPr="00CA6594" w:rsidDel="00771164">
          <w:rPr>
            <w:rFonts w:ascii="Arial" w:hAnsi="Arial" w:cs="Arial"/>
            <w:i/>
            <w:iCs/>
            <w:color w:val="000000" w:themeColor="text1"/>
            <w:rPrChange w:id="492" w:author="Author">
              <w:rPr>
                <w:rFonts w:ascii="Arial" w:hAnsi="Arial" w:cs="Arial"/>
                <w:color w:val="000000" w:themeColor="text1"/>
              </w:rPr>
            </w:rPrChange>
          </w:rPr>
          <w:delText>s</w:delText>
        </w:r>
      </w:del>
      <w:r w:rsidRPr="00CA6594">
        <w:rPr>
          <w:rFonts w:ascii="Arial" w:hAnsi="Arial" w:cs="Arial"/>
          <w:i/>
          <w:iCs/>
          <w:color w:val="000000" w:themeColor="text1"/>
          <w:rPrChange w:id="493" w:author="Author">
            <w:rPr>
              <w:rFonts w:ascii="Arial" w:hAnsi="Arial" w:cs="Arial"/>
              <w:color w:val="000000" w:themeColor="text1"/>
            </w:rPr>
          </w:rPrChange>
        </w:rPr>
        <w:t>tephanomia</w:t>
      </w:r>
      <w:proofErr w:type="spellEnd"/>
      <w:r w:rsidRPr="00F767BD">
        <w:rPr>
          <w:rFonts w:ascii="Arial" w:hAnsi="Arial" w:cs="Arial"/>
          <w:color w:val="000000" w:themeColor="text1"/>
        </w:rPr>
        <w:t xml:space="preserve"> (family </w:t>
      </w:r>
      <w:proofErr w:type="spellStart"/>
      <w:ins w:id="494" w:author="Author">
        <w:r w:rsidR="00771164">
          <w:rPr>
            <w:rFonts w:ascii="Arial" w:hAnsi="Arial" w:cs="Arial"/>
            <w:color w:val="000000" w:themeColor="text1"/>
          </w:rPr>
          <w:t>S</w:t>
        </w:r>
      </w:ins>
      <w:del w:id="495" w:author="Author">
        <w:r w:rsidRPr="00F767BD" w:rsidDel="00771164">
          <w:rPr>
            <w:rFonts w:ascii="Arial" w:hAnsi="Arial" w:cs="Arial"/>
            <w:color w:val="000000" w:themeColor="text1"/>
          </w:rPr>
          <w:delText>s</w:delText>
        </w:r>
      </w:del>
      <w:r w:rsidRPr="00F767BD">
        <w:rPr>
          <w:rFonts w:ascii="Arial" w:hAnsi="Arial" w:cs="Arial"/>
          <w:color w:val="000000" w:themeColor="text1"/>
        </w:rPr>
        <w:t>tephanomiidae</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Zootaxa</w:t>
      </w:r>
      <w:proofErr w:type="spellEnd"/>
      <w:r w:rsidRPr="00F767BD">
        <w:rPr>
          <w:rFonts w:ascii="Arial" w:hAnsi="Arial" w:cs="Arial"/>
          <w:color w:val="000000" w:themeColor="text1"/>
        </w:rPr>
        <w:t xml:space="preserve"> 3897:1–111.</w:t>
      </w:r>
    </w:p>
    <w:p w14:paraId="370DE03B" w14:textId="50A57973" w:rsidR="00BA281E" w:rsidRPr="00F767BD" w:rsidRDefault="002550B4" w:rsidP="00F767BD">
      <w:pPr>
        <w:pStyle w:val="Bibliography"/>
        <w:jc w:val="both"/>
        <w:rPr>
          <w:rFonts w:ascii="Arial" w:hAnsi="Arial" w:cs="Arial"/>
          <w:color w:val="000000" w:themeColor="text1"/>
        </w:rPr>
      </w:pPr>
      <w:bookmarkStart w:id="496" w:name="ref-pugh2010three"/>
      <w:bookmarkEnd w:id="481"/>
      <w:r w:rsidRPr="00F767BD">
        <w:rPr>
          <w:rFonts w:ascii="Arial" w:hAnsi="Arial" w:cs="Arial"/>
          <w:color w:val="000000" w:themeColor="text1"/>
        </w:rPr>
        <w:t>Pugh P, Haddock S</w:t>
      </w:r>
      <w:ins w:id="497" w:author="Author">
        <w:r w:rsidR="00EF3471">
          <w:rPr>
            <w:rFonts w:ascii="Arial" w:hAnsi="Arial" w:cs="Arial"/>
            <w:color w:val="000000" w:themeColor="text1"/>
          </w:rPr>
          <w:t>HD</w:t>
        </w:r>
      </w:ins>
      <w:r w:rsidRPr="00F767BD">
        <w:rPr>
          <w:rFonts w:ascii="Arial" w:hAnsi="Arial" w:cs="Arial"/>
          <w:color w:val="000000" w:themeColor="text1"/>
        </w:rPr>
        <w:t xml:space="preserve">. 2010. Three new species of </w:t>
      </w:r>
      <w:proofErr w:type="spellStart"/>
      <w:r w:rsidRPr="00F767BD">
        <w:rPr>
          <w:rFonts w:ascii="Arial" w:hAnsi="Arial" w:cs="Arial"/>
          <w:color w:val="000000" w:themeColor="text1"/>
        </w:rPr>
        <w:t>re</w:t>
      </w:r>
      <w:ins w:id="498" w:author="Author">
        <w:r w:rsidR="00EF3471">
          <w:rPr>
            <w:rFonts w:ascii="Arial" w:hAnsi="Arial" w:cs="Arial"/>
            <w:color w:val="000000" w:themeColor="text1"/>
          </w:rPr>
          <w:t>s</w:t>
        </w:r>
      </w:ins>
      <w:del w:id="499" w:author="Author">
        <w:r w:rsidRPr="00F767BD" w:rsidDel="00EF3471">
          <w:rPr>
            <w:rFonts w:ascii="Arial" w:hAnsi="Arial" w:cs="Arial"/>
            <w:color w:val="000000" w:themeColor="text1"/>
          </w:rPr>
          <w:delText>m</w:delText>
        </w:r>
      </w:del>
      <w:r w:rsidRPr="00F767BD">
        <w:rPr>
          <w:rFonts w:ascii="Arial" w:hAnsi="Arial" w:cs="Arial"/>
          <w:color w:val="000000" w:themeColor="text1"/>
        </w:rPr>
        <w:t>o</w:t>
      </w:r>
      <w:ins w:id="500" w:author="Author">
        <w:r w:rsidR="00EF3471">
          <w:rPr>
            <w:rFonts w:ascii="Arial" w:hAnsi="Arial" w:cs="Arial"/>
            <w:color w:val="000000" w:themeColor="text1"/>
          </w:rPr>
          <w:t>m</w:t>
        </w:r>
      </w:ins>
      <w:del w:id="501" w:author="Author">
        <w:r w:rsidRPr="00F767BD" w:rsidDel="00EF3471">
          <w:rPr>
            <w:rFonts w:ascii="Arial" w:hAnsi="Arial" w:cs="Arial"/>
            <w:color w:val="000000" w:themeColor="text1"/>
          </w:rPr>
          <w:delText>s</w:delText>
        </w:r>
      </w:del>
      <w:r w:rsidRPr="00F767BD">
        <w:rPr>
          <w:rFonts w:ascii="Arial" w:hAnsi="Arial" w:cs="Arial"/>
          <w:color w:val="000000" w:themeColor="text1"/>
        </w:rPr>
        <w:t>iid</w:t>
      </w:r>
      <w:proofErr w:type="spellEnd"/>
      <w:r w:rsidRPr="00F767BD">
        <w:rPr>
          <w:rFonts w:ascii="Arial" w:hAnsi="Arial" w:cs="Arial"/>
          <w:color w:val="000000" w:themeColor="text1"/>
        </w:rPr>
        <w:t xml:space="preserve"> siphonophore (</w:t>
      </w:r>
      <w:proofErr w:type="spellStart"/>
      <w:ins w:id="502" w:author="Author">
        <w:r w:rsidR="00EF3471">
          <w:rPr>
            <w:rFonts w:ascii="Arial" w:hAnsi="Arial" w:cs="Arial"/>
            <w:color w:val="000000" w:themeColor="text1"/>
          </w:rPr>
          <w:t>S</w:t>
        </w:r>
      </w:ins>
      <w:del w:id="503" w:author="Author">
        <w:r w:rsidRPr="00F767BD" w:rsidDel="00EF3471">
          <w:rPr>
            <w:rFonts w:ascii="Arial" w:hAnsi="Arial" w:cs="Arial"/>
            <w:color w:val="000000" w:themeColor="text1"/>
          </w:rPr>
          <w:delText>s</w:delText>
        </w:r>
      </w:del>
      <w:r w:rsidRPr="00F767BD">
        <w:rPr>
          <w:rFonts w:ascii="Arial" w:hAnsi="Arial" w:cs="Arial"/>
          <w:color w:val="000000" w:themeColor="text1"/>
        </w:rPr>
        <w:t>iphonophora</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Physonectae</w:t>
      </w:r>
      <w:proofErr w:type="spellEnd"/>
      <w:r w:rsidRPr="00F767BD">
        <w:rPr>
          <w:rFonts w:ascii="Arial" w:hAnsi="Arial" w:cs="Arial"/>
          <w:color w:val="000000" w:themeColor="text1"/>
        </w:rPr>
        <w:t>). Journal of the Marine Biological Association of the United Kingdom 90:1119–43.</w:t>
      </w:r>
    </w:p>
    <w:p w14:paraId="2A6019F7" w14:textId="2EFEB1B1" w:rsidR="00BA281E" w:rsidRPr="00F767BD" w:rsidRDefault="002550B4" w:rsidP="00F767BD">
      <w:pPr>
        <w:pStyle w:val="Bibliography"/>
        <w:jc w:val="both"/>
        <w:rPr>
          <w:rFonts w:ascii="Arial" w:hAnsi="Arial" w:cs="Arial"/>
          <w:color w:val="000000" w:themeColor="text1"/>
        </w:rPr>
      </w:pPr>
      <w:bookmarkStart w:id="504" w:name="ref-pugh1986new"/>
      <w:bookmarkEnd w:id="496"/>
      <w:r w:rsidRPr="00F767BD">
        <w:rPr>
          <w:rFonts w:ascii="Arial" w:hAnsi="Arial" w:cs="Arial"/>
          <w:color w:val="000000" w:themeColor="text1"/>
        </w:rPr>
        <w:t xml:space="preserve">Pugh P, Harbison G. 1986. New observations on a rare physonect siphonophore, </w:t>
      </w:r>
      <w:proofErr w:type="spellStart"/>
      <w:ins w:id="505" w:author="Author">
        <w:r w:rsidR="00D334AE">
          <w:rPr>
            <w:rFonts w:ascii="Arial" w:hAnsi="Arial" w:cs="Arial"/>
            <w:color w:val="000000" w:themeColor="text1"/>
          </w:rPr>
          <w:t>L</w:t>
        </w:r>
      </w:ins>
      <w:del w:id="506" w:author="Author">
        <w:r w:rsidRPr="00F767BD" w:rsidDel="00D334AE">
          <w:rPr>
            <w:rFonts w:ascii="Arial" w:hAnsi="Arial" w:cs="Arial"/>
            <w:color w:val="000000" w:themeColor="text1"/>
          </w:rPr>
          <w:delText>l</w:delText>
        </w:r>
      </w:del>
      <w:r w:rsidRPr="00F767BD">
        <w:rPr>
          <w:rFonts w:ascii="Arial" w:hAnsi="Arial" w:cs="Arial"/>
          <w:color w:val="000000" w:themeColor="text1"/>
        </w:rPr>
        <w:t>ychnagalma</w:t>
      </w:r>
      <w:proofErr w:type="spellEnd"/>
      <w:r w:rsidRPr="00F767BD">
        <w:rPr>
          <w:rFonts w:ascii="Arial" w:hAnsi="Arial" w:cs="Arial"/>
          <w:color w:val="000000" w:themeColor="text1"/>
        </w:rPr>
        <w:t xml:space="preserve"> utricularia (</w:t>
      </w:r>
      <w:ins w:id="507" w:author="Author">
        <w:r w:rsidR="00D334AE">
          <w:rPr>
            <w:rFonts w:ascii="Arial" w:hAnsi="Arial" w:cs="Arial"/>
            <w:color w:val="000000" w:themeColor="text1"/>
          </w:rPr>
          <w:t>C</w:t>
        </w:r>
      </w:ins>
      <w:del w:id="508" w:author="Author">
        <w:r w:rsidRPr="00F767BD" w:rsidDel="00D334AE">
          <w:rPr>
            <w:rFonts w:ascii="Arial" w:hAnsi="Arial" w:cs="Arial"/>
            <w:color w:val="000000" w:themeColor="text1"/>
          </w:rPr>
          <w:delText>c</w:delText>
        </w:r>
      </w:del>
      <w:r w:rsidRPr="00F767BD">
        <w:rPr>
          <w:rFonts w:ascii="Arial" w:hAnsi="Arial" w:cs="Arial"/>
          <w:color w:val="000000" w:themeColor="text1"/>
        </w:rPr>
        <w:t>laus, 1879). Journal of the Marine Biological Association of the United Kingdom 66:695–710.</w:t>
      </w:r>
    </w:p>
    <w:p w14:paraId="43D0ED1A" w14:textId="14536E6A" w:rsidR="00BA281E" w:rsidRPr="00F767BD" w:rsidRDefault="002550B4" w:rsidP="00F767BD">
      <w:pPr>
        <w:pStyle w:val="Bibliography"/>
        <w:jc w:val="both"/>
        <w:rPr>
          <w:rFonts w:ascii="Arial" w:hAnsi="Arial" w:cs="Arial"/>
          <w:color w:val="000000" w:themeColor="text1"/>
        </w:rPr>
      </w:pPr>
      <w:bookmarkStart w:id="509" w:name="ref-pugh1988two"/>
      <w:bookmarkEnd w:id="504"/>
      <w:r w:rsidRPr="00F767BD">
        <w:rPr>
          <w:rFonts w:ascii="Arial" w:hAnsi="Arial" w:cs="Arial"/>
          <w:color w:val="000000" w:themeColor="text1"/>
        </w:rPr>
        <w:t xml:space="preserve">Pugh P, </w:t>
      </w:r>
      <w:proofErr w:type="spellStart"/>
      <w:r w:rsidRPr="00F767BD">
        <w:rPr>
          <w:rFonts w:ascii="Arial" w:hAnsi="Arial" w:cs="Arial"/>
          <w:color w:val="000000" w:themeColor="text1"/>
        </w:rPr>
        <w:t>Youngbluth</w:t>
      </w:r>
      <w:proofErr w:type="spellEnd"/>
      <w:r w:rsidRPr="00F767BD">
        <w:rPr>
          <w:rFonts w:ascii="Arial" w:hAnsi="Arial" w:cs="Arial"/>
          <w:color w:val="000000" w:themeColor="text1"/>
        </w:rPr>
        <w:t xml:space="preserve"> M. 1988. Two new species of </w:t>
      </w:r>
      <w:proofErr w:type="spellStart"/>
      <w:r w:rsidRPr="00F767BD">
        <w:rPr>
          <w:rFonts w:ascii="Arial" w:hAnsi="Arial" w:cs="Arial"/>
          <w:color w:val="000000" w:themeColor="text1"/>
        </w:rPr>
        <w:t>prayine</w:t>
      </w:r>
      <w:proofErr w:type="spellEnd"/>
      <w:r w:rsidRPr="00F767BD">
        <w:rPr>
          <w:rFonts w:ascii="Arial" w:hAnsi="Arial" w:cs="Arial"/>
          <w:color w:val="000000" w:themeColor="text1"/>
        </w:rPr>
        <w:t xml:space="preserve"> siphonophore (</w:t>
      </w:r>
      <w:proofErr w:type="spellStart"/>
      <w:ins w:id="510" w:author="Author">
        <w:r w:rsidR="00D334AE">
          <w:rPr>
            <w:rFonts w:ascii="Arial" w:hAnsi="Arial" w:cs="Arial"/>
            <w:color w:val="000000" w:themeColor="text1"/>
          </w:rPr>
          <w:t>C</w:t>
        </w:r>
      </w:ins>
      <w:del w:id="511" w:author="Author">
        <w:r w:rsidRPr="00F767BD" w:rsidDel="00D334AE">
          <w:rPr>
            <w:rFonts w:ascii="Arial" w:hAnsi="Arial" w:cs="Arial"/>
            <w:color w:val="000000" w:themeColor="text1"/>
          </w:rPr>
          <w:delText>c</w:delText>
        </w:r>
      </w:del>
      <w:r w:rsidRPr="00F767BD">
        <w:rPr>
          <w:rFonts w:ascii="Arial" w:hAnsi="Arial" w:cs="Arial"/>
          <w:color w:val="000000" w:themeColor="text1"/>
        </w:rPr>
        <w:t>alycophorae</w:t>
      </w:r>
      <w:proofErr w:type="spellEnd"/>
      <w:r w:rsidRPr="00F767BD">
        <w:rPr>
          <w:rFonts w:ascii="Arial" w:hAnsi="Arial" w:cs="Arial"/>
          <w:color w:val="000000" w:themeColor="text1"/>
        </w:rPr>
        <w:t xml:space="preserve">, </w:t>
      </w:r>
      <w:proofErr w:type="spellStart"/>
      <w:ins w:id="512" w:author="Author">
        <w:r w:rsidR="00D334AE">
          <w:rPr>
            <w:rFonts w:ascii="Arial" w:hAnsi="Arial" w:cs="Arial"/>
            <w:color w:val="000000" w:themeColor="text1"/>
          </w:rPr>
          <w:t>P</w:t>
        </w:r>
      </w:ins>
      <w:del w:id="513" w:author="Author">
        <w:r w:rsidRPr="00F767BD" w:rsidDel="00D334AE">
          <w:rPr>
            <w:rFonts w:ascii="Arial" w:hAnsi="Arial" w:cs="Arial"/>
            <w:color w:val="000000" w:themeColor="text1"/>
          </w:rPr>
          <w:delText>p</w:delText>
        </w:r>
      </w:del>
      <w:r w:rsidRPr="00F767BD">
        <w:rPr>
          <w:rFonts w:ascii="Arial" w:hAnsi="Arial" w:cs="Arial"/>
          <w:color w:val="000000" w:themeColor="text1"/>
        </w:rPr>
        <w:t>rayidae</w:t>
      </w:r>
      <w:proofErr w:type="spellEnd"/>
      <w:r w:rsidRPr="00F767BD">
        <w:rPr>
          <w:rFonts w:ascii="Arial" w:hAnsi="Arial" w:cs="Arial"/>
          <w:color w:val="000000" w:themeColor="text1"/>
        </w:rPr>
        <w:t xml:space="preserve">) collected by the submersibles </w:t>
      </w:r>
      <w:ins w:id="514" w:author="Author">
        <w:r w:rsidR="00D334AE">
          <w:rPr>
            <w:rFonts w:ascii="Arial" w:hAnsi="Arial" w:cs="Arial"/>
            <w:color w:val="000000" w:themeColor="text1"/>
          </w:rPr>
          <w:t>J</w:t>
        </w:r>
      </w:ins>
      <w:del w:id="515" w:author="Author">
        <w:r w:rsidRPr="00F767BD" w:rsidDel="00D334AE">
          <w:rPr>
            <w:rFonts w:ascii="Arial" w:hAnsi="Arial" w:cs="Arial"/>
            <w:color w:val="000000" w:themeColor="text1"/>
          </w:rPr>
          <w:delText>j</w:delText>
        </w:r>
      </w:del>
      <w:r w:rsidRPr="00F767BD">
        <w:rPr>
          <w:rFonts w:ascii="Arial" w:hAnsi="Arial" w:cs="Arial"/>
          <w:color w:val="000000" w:themeColor="text1"/>
        </w:rPr>
        <w:t>ohnson-</w:t>
      </w:r>
      <w:ins w:id="516" w:author="Author">
        <w:r w:rsidR="00D334AE">
          <w:rPr>
            <w:rFonts w:ascii="Arial" w:hAnsi="Arial" w:cs="Arial"/>
            <w:color w:val="000000" w:themeColor="text1"/>
          </w:rPr>
          <w:t>S</w:t>
        </w:r>
      </w:ins>
      <w:del w:id="517" w:author="Author">
        <w:r w:rsidRPr="00F767BD" w:rsidDel="00D334AE">
          <w:rPr>
            <w:rFonts w:ascii="Arial" w:hAnsi="Arial" w:cs="Arial"/>
            <w:color w:val="000000" w:themeColor="text1"/>
          </w:rPr>
          <w:delText>s</w:delText>
        </w:r>
      </w:del>
      <w:r w:rsidRPr="00F767BD">
        <w:rPr>
          <w:rFonts w:ascii="Arial" w:hAnsi="Arial" w:cs="Arial"/>
          <w:color w:val="000000" w:themeColor="text1"/>
        </w:rPr>
        <w:t>ea-</w:t>
      </w:r>
      <w:ins w:id="518" w:author="Author">
        <w:r w:rsidR="00D334AE">
          <w:rPr>
            <w:rFonts w:ascii="Arial" w:hAnsi="Arial" w:cs="Arial"/>
            <w:color w:val="000000" w:themeColor="text1"/>
          </w:rPr>
          <w:t>L</w:t>
        </w:r>
      </w:ins>
      <w:del w:id="519" w:author="Author">
        <w:r w:rsidRPr="00F767BD" w:rsidDel="00D334AE">
          <w:rPr>
            <w:rFonts w:ascii="Arial" w:hAnsi="Arial" w:cs="Arial"/>
            <w:color w:val="000000" w:themeColor="text1"/>
          </w:rPr>
          <w:delText>l</w:delText>
        </w:r>
      </w:del>
      <w:r w:rsidRPr="00F767BD">
        <w:rPr>
          <w:rFonts w:ascii="Arial" w:hAnsi="Arial" w:cs="Arial"/>
          <w:color w:val="000000" w:themeColor="text1"/>
        </w:rPr>
        <w:t xml:space="preserve">ink </w:t>
      </w:r>
      <w:ins w:id="520" w:author="Author">
        <w:r w:rsidR="00D334AE">
          <w:rPr>
            <w:rFonts w:ascii="Arial" w:hAnsi="Arial" w:cs="Arial"/>
            <w:color w:val="000000" w:themeColor="text1"/>
          </w:rPr>
          <w:t>I</w:t>
        </w:r>
      </w:ins>
      <w:del w:id="521" w:author="Author">
        <w:r w:rsidRPr="00F767BD" w:rsidDel="00D334AE">
          <w:rPr>
            <w:rFonts w:ascii="Arial" w:hAnsi="Arial" w:cs="Arial"/>
            <w:color w:val="000000" w:themeColor="text1"/>
          </w:rPr>
          <w:delText>i</w:delText>
        </w:r>
      </w:del>
      <w:r w:rsidRPr="00F767BD">
        <w:rPr>
          <w:rFonts w:ascii="Arial" w:hAnsi="Arial" w:cs="Arial"/>
          <w:color w:val="000000" w:themeColor="text1"/>
        </w:rPr>
        <w:t xml:space="preserve"> and </w:t>
      </w:r>
      <w:ins w:id="522" w:author="Author">
        <w:r w:rsidR="00D334AE">
          <w:rPr>
            <w:rFonts w:ascii="Arial" w:hAnsi="Arial" w:cs="Arial"/>
            <w:color w:val="000000" w:themeColor="text1"/>
          </w:rPr>
          <w:t>II</w:t>
        </w:r>
      </w:ins>
      <w:del w:id="523" w:author="Author">
        <w:r w:rsidRPr="00F767BD" w:rsidDel="00D334AE">
          <w:rPr>
            <w:rFonts w:ascii="Arial" w:hAnsi="Arial" w:cs="Arial"/>
            <w:color w:val="000000" w:themeColor="text1"/>
          </w:rPr>
          <w:delText>ii</w:delText>
        </w:r>
      </w:del>
      <w:r w:rsidRPr="00F767BD">
        <w:rPr>
          <w:rFonts w:ascii="Arial" w:hAnsi="Arial" w:cs="Arial"/>
          <w:color w:val="000000" w:themeColor="text1"/>
        </w:rPr>
        <w:t>. Journal of Plankton Research 10:637–57.</w:t>
      </w:r>
    </w:p>
    <w:p w14:paraId="4124C627" w14:textId="77777777" w:rsidR="00BA281E" w:rsidRPr="00F767BD" w:rsidRDefault="002550B4" w:rsidP="00F767BD">
      <w:pPr>
        <w:pStyle w:val="Bibliography"/>
        <w:jc w:val="both"/>
        <w:rPr>
          <w:rFonts w:ascii="Arial" w:hAnsi="Arial" w:cs="Arial"/>
          <w:color w:val="000000" w:themeColor="text1"/>
        </w:rPr>
      </w:pPr>
      <w:bookmarkStart w:id="524" w:name="ref-purcell1981dietary"/>
      <w:bookmarkEnd w:id="509"/>
      <w:r w:rsidRPr="00F767BD">
        <w:rPr>
          <w:rFonts w:ascii="Arial" w:hAnsi="Arial" w:cs="Arial"/>
          <w:color w:val="000000" w:themeColor="text1"/>
        </w:rPr>
        <w:t>Purcell J. 1981. Dietary composition and diel feeding patterns of epipelagic siphonophores. Marine Biology 65:83–90.</w:t>
      </w:r>
    </w:p>
    <w:p w14:paraId="3AD2997D" w14:textId="54138114" w:rsidR="00BA281E" w:rsidRPr="00F767BD" w:rsidRDefault="002550B4" w:rsidP="00F767BD">
      <w:pPr>
        <w:pStyle w:val="Bibliography"/>
        <w:jc w:val="both"/>
        <w:rPr>
          <w:rFonts w:ascii="Arial" w:hAnsi="Arial" w:cs="Arial"/>
          <w:color w:val="000000" w:themeColor="text1"/>
        </w:rPr>
      </w:pPr>
      <w:bookmarkStart w:id="525" w:name="ref-purcell1984functions"/>
      <w:bookmarkEnd w:id="524"/>
      <w:r w:rsidRPr="00F767BD">
        <w:rPr>
          <w:rFonts w:ascii="Arial" w:hAnsi="Arial" w:cs="Arial"/>
          <w:color w:val="000000" w:themeColor="text1"/>
        </w:rPr>
        <w:t>Purcell JE. 1984. The functions of nematocysts in prey capture by epipelagic siphonophores (</w:t>
      </w:r>
      <w:proofErr w:type="spellStart"/>
      <w:ins w:id="526" w:author="Author">
        <w:r w:rsidR="00D334AE">
          <w:rPr>
            <w:rFonts w:ascii="Arial" w:hAnsi="Arial" w:cs="Arial"/>
            <w:color w:val="000000" w:themeColor="text1"/>
          </w:rPr>
          <w:t>C</w:t>
        </w:r>
      </w:ins>
      <w:del w:id="527" w:author="Author">
        <w:r w:rsidRPr="00F767BD" w:rsidDel="00D334AE">
          <w:rPr>
            <w:rFonts w:ascii="Arial" w:hAnsi="Arial" w:cs="Arial"/>
            <w:color w:val="000000" w:themeColor="text1"/>
          </w:rPr>
          <w:delText>c</w:delText>
        </w:r>
      </w:del>
      <w:r w:rsidRPr="00F767BD">
        <w:rPr>
          <w:rFonts w:ascii="Arial" w:hAnsi="Arial" w:cs="Arial"/>
          <w:color w:val="000000" w:themeColor="text1"/>
        </w:rPr>
        <w:t>oelenterata</w:t>
      </w:r>
      <w:proofErr w:type="spellEnd"/>
      <w:r w:rsidRPr="00F767BD">
        <w:rPr>
          <w:rFonts w:ascii="Arial" w:hAnsi="Arial" w:cs="Arial"/>
          <w:color w:val="000000" w:themeColor="text1"/>
        </w:rPr>
        <w:t xml:space="preserve">, </w:t>
      </w:r>
      <w:ins w:id="528" w:author="Author">
        <w:r w:rsidR="00D334AE">
          <w:rPr>
            <w:rFonts w:ascii="Arial" w:hAnsi="Arial" w:cs="Arial"/>
            <w:color w:val="000000" w:themeColor="text1"/>
          </w:rPr>
          <w:t>H</w:t>
        </w:r>
      </w:ins>
      <w:del w:id="529" w:author="Author">
        <w:r w:rsidRPr="00F767BD" w:rsidDel="00D334AE">
          <w:rPr>
            <w:rFonts w:ascii="Arial" w:hAnsi="Arial" w:cs="Arial"/>
            <w:color w:val="000000" w:themeColor="text1"/>
          </w:rPr>
          <w:delText>h</w:delText>
        </w:r>
      </w:del>
      <w:r w:rsidRPr="00F767BD">
        <w:rPr>
          <w:rFonts w:ascii="Arial" w:hAnsi="Arial" w:cs="Arial"/>
          <w:color w:val="000000" w:themeColor="text1"/>
        </w:rPr>
        <w:t>ydrozoa). The Biological Bulletin 166:310–27.</w:t>
      </w:r>
    </w:p>
    <w:p w14:paraId="3C5729A6" w14:textId="77777777" w:rsidR="00BA281E" w:rsidRPr="00F767BD" w:rsidRDefault="002550B4" w:rsidP="00F767BD">
      <w:pPr>
        <w:pStyle w:val="Bibliography"/>
        <w:jc w:val="both"/>
        <w:rPr>
          <w:rFonts w:ascii="Arial" w:hAnsi="Arial" w:cs="Arial"/>
          <w:color w:val="000000" w:themeColor="text1"/>
        </w:rPr>
      </w:pPr>
      <w:bookmarkStart w:id="530" w:name="ref-revell2012phytools"/>
      <w:bookmarkEnd w:id="525"/>
      <w:r w:rsidRPr="00F767BD">
        <w:rPr>
          <w:rFonts w:ascii="Arial" w:hAnsi="Arial" w:cs="Arial"/>
          <w:color w:val="000000" w:themeColor="text1"/>
        </w:rPr>
        <w:t xml:space="preserve">Revell LJ. 2012. </w:t>
      </w:r>
      <w:proofErr w:type="spellStart"/>
      <w:r w:rsidRPr="00F767BD">
        <w:rPr>
          <w:rFonts w:ascii="Arial" w:hAnsi="Arial" w:cs="Arial"/>
          <w:color w:val="000000" w:themeColor="text1"/>
        </w:rPr>
        <w:t>Phytools</w:t>
      </w:r>
      <w:proofErr w:type="spellEnd"/>
      <w:r w:rsidRPr="00F767BD">
        <w:rPr>
          <w:rFonts w:ascii="Arial" w:hAnsi="Arial" w:cs="Arial"/>
          <w:color w:val="000000" w:themeColor="text1"/>
        </w:rPr>
        <w:t>: An r package for phylogenetic comparative biology (and other things). Methods in Ecology and Evolution 3:217–23.</w:t>
      </w:r>
    </w:p>
    <w:p w14:paraId="76E5ABF4" w14:textId="13BA4A6E" w:rsidR="00BA281E" w:rsidRDefault="002550B4" w:rsidP="00F767BD">
      <w:pPr>
        <w:pStyle w:val="Bibliography"/>
        <w:jc w:val="both"/>
        <w:rPr>
          <w:ins w:id="531" w:author="Author"/>
          <w:rFonts w:ascii="Arial" w:hAnsi="Arial" w:cs="Arial"/>
          <w:color w:val="000000" w:themeColor="text1"/>
        </w:rPr>
      </w:pPr>
      <w:bookmarkStart w:id="532" w:name="ref-revell2014rphylip"/>
      <w:bookmarkEnd w:id="530"/>
      <w:r w:rsidRPr="00F767BD">
        <w:rPr>
          <w:rFonts w:ascii="Arial" w:hAnsi="Arial" w:cs="Arial"/>
          <w:color w:val="000000" w:themeColor="text1"/>
        </w:rPr>
        <w:t xml:space="preserve">Revell LJ, Chamberlain SA. 2014. </w:t>
      </w:r>
      <w:proofErr w:type="spellStart"/>
      <w:r w:rsidRPr="00F767BD">
        <w:rPr>
          <w:rFonts w:ascii="Arial" w:hAnsi="Arial" w:cs="Arial"/>
          <w:color w:val="000000" w:themeColor="text1"/>
        </w:rPr>
        <w:t>Rphylip</w:t>
      </w:r>
      <w:proofErr w:type="spellEnd"/>
      <w:r w:rsidRPr="00F767BD">
        <w:rPr>
          <w:rFonts w:ascii="Arial" w:hAnsi="Arial" w:cs="Arial"/>
          <w:color w:val="000000" w:themeColor="text1"/>
        </w:rPr>
        <w:t xml:space="preserve">: An r interface for </w:t>
      </w:r>
      <w:proofErr w:type="spellStart"/>
      <w:r w:rsidRPr="00F767BD">
        <w:rPr>
          <w:rFonts w:ascii="Arial" w:hAnsi="Arial" w:cs="Arial"/>
          <w:color w:val="000000" w:themeColor="text1"/>
        </w:rPr>
        <w:t>phylip</w:t>
      </w:r>
      <w:proofErr w:type="spellEnd"/>
      <w:r w:rsidRPr="00F767BD">
        <w:rPr>
          <w:rFonts w:ascii="Arial" w:hAnsi="Arial" w:cs="Arial"/>
          <w:color w:val="000000" w:themeColor="text1"/>
        </w:rPr>
        <w:t>. Methods in Ecology and Evolution 5:976–81.</w:t>
      </w:r>
    </w:p>
    <w:p w14:paraId="6CC61388" w14:textId="4F3670EE" w:rsidR="0015663F" w:rsidRPr="00F767BD" w:rsidRDefault="0015663F" w:rsidP="00F767BD">
      <w:pPr>
        <w:pStyle w:val="Bibliography"/>
        <w:jc w:val="both"/>
        <w:rPr>
          <w:rFonts w:ascii="Arial" w:hAnsi="Arial" w:cs="Arial"/>
          <w:color w:val="000000" w:themeColor="text1"/>
        </w:rPr>
      </w:pPr>
      <w:proofErr w:type="spellStart"/>
      <w:ins w:id="533" w:author="Author">
        <w:r w:rsidRPr="0015663F">
          <w:rPr>
            <w:rFonts w:ascii="Arial" w:hAnsi="Arial" w:cs="Arial"/>
            <w:color w:val="000000" w:themeColor="text1"/>
          </w:rPr>
          <w:t>Shick</w:t>
        </w:r>
        <w:proofErr w:type="spellEnd"/>
        <w:r w:rsidRPr="0015663F">
          <w:rPr>
            <w:rFonts w:ascii="Arial" w:hAnsi="Arial" w:cs="Arial"/>
            <w:color w:val="000000" w:themeColor="text1"/>
          </w:rPr>
          <w:t xml:space="preserve">, J.M. ed., 2012. </w:t>
        </w:r>
        <w:r w:rsidRPr="00CA6594">
          <w:rPr>
            <w:rFonts w:ascii="Arial" w:hAnsi="Arial" w:cs="Arial"/>
            <w:i/>
            <w:iCs/>
            <w:color w:val="000000" w:themeColor="text1"/>
            <w:rPrChange w:id="534" w:author="Author">
              <w:rPr>
                <w:rFonts w:ascii="Arial" w:hAnsi="Arial" w:cs="Arial"/>
                <w:color w:val="000000" w:themeColor="text1"/>
              </w:rPr>
            </w:rPrChange>
          </w:rPr>
          <w:t>A functional biology of sea anemones</w:t>
        </w:r>
        <w:r w:rsidRPr="0015663F">
          <w:rPr>
            <w:rFonts w:ascii="Arial" w:hAnsi="Arial" w:cs="Arial"/>
            <w:color w:val="000000" w:themeColor="text1"/>
          </w:rPr>
          <w:t>. Springer Science &amp; Business Media.</w:t>
        </w:r>
      </w:ins>
    </w:p>
    <w:p w14:paraId="6402A9FF" w14:textId="77310CB6" w:rsidR="00BA281E" w:rsidRPr="00F767BD" w:rsidRDefault="002550B4" w:rsidP="00F767BD">
      <w:pPr>
        <w:pStyle w:val="Bibliography"/>
        <w:jc w:val="both"/>
        <w:rPr>
          <w:rFonts w:ascii="Arial" w:hAnsi="Arial" w:cs="Arial"/>
          <w:color w:val="000000" w:themeColor="text1"/>
        </w:rPr>
      </w:pPr>
      <w:bookmarkStart w:id="535" w:name="ref-siebert2013re"/>
      <w:bookmarkEnd w:id="532"/>
      <w:r w:rsidRPr="00F767BD">
        <w:rPr>
          <w:rFonts w:ascii="Arial" w:hAnsi="Arial" w:cs="Arial"/>
          <w:color w:val="000000" w:themeColor="text1"/>
        </w:rPr>
        <w:t>Siebert S, Pugh PR, Haddock SH</w:t>
      </w:r>
      <w:ins w:id="536" w:author="Author">
        <w:r w:rsidR="00EF3471">
          <w:rPr>
            <w:rFonts w:ascii="Arial" w:hAnsi="Arial" w:cs="Arial"/>
            <w:color w:val="000000" w:themeColor="text1"/>
          </w:rPr>
          <w:t>D</w:t>
        </w:r>
      </w:ins>
      <w:r w:rsidRPr="00F767BD">
        <w:rPr>
          <w:rFonts w:ascii="Arial" w:hAnsi="Arial" w:cs="Arial"/>
          <w:color w:val="000000" w:themeColor="text1"/>
        </w:rPr>
        <w:t xml:space="preserve">, Dunn CW. 2013. Re-evaluation of characters in </w:t>
      </w:r>
      <w:proofErr w:type="spellStart"/>
      <w:ins w:id="537" w:author="Author">
        <w:r w:rsidR="00D334AE">
          <w:rPr>
            <w:rFonts w:ascii="Arial" w:hAnsi="Arial" w:cs="Arial"/>
            <w:color w:val="000000" w:themeColor="text1"/>
          </w:rPr>
          <w:t>A</w:t>
        </w:r>
      </w:ins>
      <w:del w:id="538" w:author="Author">
        <w:r w:rsidRPr="00F767BD" w:rsidDel="00D334AE">
          <w:rPr>
            <w:rFonts w:ascii="Arial" w:hAnsi="Arial" w:cs="Arial"/>
            <w:color w:val="000000" w:themeColor="text1"/>
          </w:rPr>
          <w:delText>a</w:delText>
        </w:r>
      </w:del>
      <w:r w:rsidRPr="00F767BD">
        <w:rPr>
          <w:rFonts w:ascii="Arial" w:hAnsi="Arial" w:cs="Arial"/>
          <w:color w:val="000000" w:themeColor="text1"/>
        </w:rPr>
        <w:t>polemiidae</w:t>
      </w:r>
      <w:proofErr w:type="spellEnd"/>
      <w:r w:rsidRPr="00F767BD">
        <w:rPr>
          <w:rFonts w:ascii="Arial" w:hAnsi="Arial" w:cs="Arial"/>
          <w:color w:val="000000" w:themeColor="text1"/>
        </w:rPr>
        <w:t xml:space="preserve"> (</w:t>
      </w:r>
      <w:proofErr w:type="spellStart"/>
      <w:ins w:id="539" w:author="Author">
        <w:r w:rsidR="00D334AE">
          <w:rPr>
            <w:rFonts w:ascii="Arial" w:hAnsi="Arial" w:cs="Arial"/>
            <w:color w:val="000000" w:themeColor="text1"/>
          </w:rPr>
          <w:t>S</w:t>
        </w:r>
      </w:ins>
      <w:del w:id="540" w:author="Author">
        <w:r w:rsidRPr="00F767BD" w:rsidDel="00D334AE">
          <w:rPr>
            <w:rFonts w:ascii="Arial" w:hAnsi="Arial" w:cs="Arial"/>
            <w:color w:val="000000" w:themeColor="text1"/>
          </w:rPr>
          <w:delText>s</w:delText>
        </w:r>
      </w:del>
      <w:r w:rsidRPr="00F767BD">
        <w:rPr>
          <w:rFonts w:ascii="Arial" w:hAnsi="Arial" w:cs="Arial"/>
          <w:color w:val="000000" w:themeColor="text1"/>
        </w:rPr>
        <w:t>iphonophora</w:t>
      </w:r>
      <w:proofErr w:type="spellEnd"/>
      <w:r w:rsidRPr="00F767BD">
        <w:rPr>
          <w:rFonts w:ascii="Arial" w:hAnsi="Arial" w:cs="Arial"/>
          <w:color w:val="000000" w:themeColor="text1"/>
        </w:rPr>
        <w:t xml:space="preserve">), with description of two new species from </w:t>
      </w:r>
      <w:ins w:id="541" w:author="Author">
        <w:r w:rsidR="00D334AE">
          <w:rPr>
            <w:rFonts w:ascii="Arial" w:hAnsi="Arial" w:cs="Arial"/>
            <w:color w:val="000000" w:themeColor="text1"/>
          </w:rPr>
          <w:t>M</w:t>
        </w:r>
      </w:ins>
      <w:del w:id="542" w:author="Author">
        <w:r w:rsidRPr="00F767BD" w:rsidDel="00D334AE">
          <w:rPr>
            <w:rFonts w:ascii="Arial" w:hAnsi="Arial" w:cs="Arial"/>
            <w:color w:val="000000" w:themeColor="text1"/>
          </w:rPr>
          <w:delText>m</w:delText>
        </w:r>
      </w:del>
      <w:r w:rsidRPr="00F767BD">
        <w:rPr>
          <w:rFonts w:ascii="Arial" w:hAnsi="Arial" w:cs="Arial"/>
          <w:color w:val="000000" w:themeColor="text1"/>
        </w:rPr>
        <w:t xml:space="preserve">onterey </w:t>
      </w:r>
      <w:ins w:id="543" w:author="Author">
        <w:r w:rsidR="00D334AE">
          <w:rPr>
            <w:rFonts w:ascii="Arial" w:hAnsi="Arial" w:cs="Arial"/>
            <w:color w:val="000000" w:themeColor="text1"/>
          </w:rPr>
          <w:t>B</w:t>
        </w:r>
      </w:ins>
      <w:del w:id="544" w:author="Author">
        <w:r w:rsidRPr="00F767BD" w:rsidDel="00D334AE">
          <w:rPr>
            <w:rFonts w:ascii="Arial" w:hAnsi="Arial" w:cs="Arial"/>
            <w:color w:val="000000" w:themeColor="text1"/>
          </w:rPr>
          <w:delText>b</w:delText>
        </w:r>
      </w:del>
      <w:r w:rsidRPr="00F767BD">
        <w:rPr>
          <w:rFonts w:ascii="Arial" w:hAnsi="Arial" w:cs="Arial"/>
          <w:color w:val="000000" w:themeColor="text1"/>
        </w:rPr>
        <w:t xml:space="preserve">ay, </w:t>
      </w:r>
      <w:ins w:id="545" w:author="Author">
        <w:r w:rsidR="00D334AE">
          <w:rPr>
            <w:rFonts w:ascii="Arial" w:hAnsi="Arial" w:cs="Arial"/>
            <w:color w:val="000000" w:themeColor="text1"/>
          </w:rPr>
          <w:t>C</w:t>
        </w:r>
      </w:ins>
      <w:del w:id="546" w:author="Author">
        <w:r w:rsidRPr="00F767BD" w:rsidDel="00D334AE">
          <w:rPr>
            <w:rFonts w:ascii="Arial" w:hAnsi="Arial" w:cs="Arial"/>
            <w:color w:val="000000" w:themeColor="text1"/>
          </w:rPr>
          <w:delText>c</w:delText>
        </w:r>
      </w:del>
      <w:r w:rsidRPr="00F767BD">
        <w:rPr>
          <w:rFonts w:ascii="Arial" w:hAnsi="Arial" w:cs="Arial"/>
          <w:color w:val="000000" w:themeColor="text1"/>
        </w:rPr>
        <w:t xml:space="preserve">alifornia. </w:t>
      </w:r>
      <w:proofErr w:type="spellStart"/>
      <w:r w:rsidRPr="00F767BD">
        <w:rPr>
          <w:rFonts w:ascii="Arial" w:hAnsi="Arial" w:cs="Arial"/>
          <w:color w:val="000000" w:themeColor="text1"/>
        </w:rPr>
        <w:t>Zootaxa</w:t>
      </w:r>
      <w:proofErr w:type="spellEnd"/>
      <w:r w:rsidRPr="00F767BD">
        <w:rPr>
          <w:rFonts w:ascii="Arial" w:hAnsi="Arial" w:cs="Arial"/>
          <w:color w:val="000000" w:themeColor="text1"/>
        </w:rPr>
        <w:t xml:space="preserve"> 3702:201–32.</w:t>
      </w:r>
    </w:p>
    <w:p w14:paraId="55408D4D" w14:textId="77777777" w:rsidR="00BA281E" w:rsidRPr="00F767BD" w:rsidRDefault="002550B4" w:rsidP="00F767BD">
      <w:pPr>
        <w:pStyle w:val="Bibliography"/>
        <w:jc w:val="both"/>
        <w:rPr>
          <w:rFonts w:ascii="Arial" w:hAnsi="Arial" w:cs="Arial"/>
          <w:color w:val="000000" w:themeColor="text1"/>
        </w:rPr>
      </w:pPr>
      <w:bookmarkStart w:id="547" w:name="ref-skaer1988formation"/>
      <w:bookmarkEnd w:id="535"/>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R. 1988. The formation of cnidocyte patterns in siphonophores Academic Press New York.</w:t>
      </w:r>
    </w:p>
    <w:p w14:paraId="2879B1DE" w14:textId="77777777" w:rsidR="00BA281E" w:rsidRPr="00F767BD" w:rsidRDefault="002550B4" w:rsidP="00F767BD">
      <w:pPr>
        <w:pStyle w:val="Bibliography"/>
        <w:jc w:val="both"/>
        <w:rPr>
          <w:rFonts w:ascii="Arial" w:hAnsi="Arial" w:cs="Arial"/>
          <w:color w:val="000000" w:themeColor="text1"/>
        </w:rPr>
      </w:pPr>
      <w:bookmarkStart w:id="548" w:name="ref-skaer1991remodelling"/>
      <w:bookmarkEnd w:id="547"/>
      <w:proofErr w:type="spellStart"/>
      <w:r w:rsidRPr="00F767BD">
        <w:rPr>
          <w:rFonts w:ascii="Arial" w:hAnsi="Arial" w:cs="Arial"/>
          <w:color w:val="000000" w:themeColor="text1"/>
        </w:rPr>
        <w:t>Skaer</w:t>
      </w:r>
      <w:proofErr w:type="spellEnd"/>
      <w:r w:rsidRPr="00F767BD">
        <w:rPr>
          <w:rFonts w:ascii="Arial" w:hAnsi="Arial" w:cs="Arial"/>
          <w:color w:val="000000" w:themeColor="text1"/>
        </w:rPr>
        <w:t xml:space="preserve"> R. 1991. </w:t>
      </w:r>
      <w:proofErr w:type="spellStart"/>
      <w:r w:rsidRPr="00F767BD">
        <w:rPr>
          <w:rFonts w:ascii="Arial" w:hAnsi="Arial" w:cs="Arial"/>
          <w:color w:val="000000" w:themeColor="text1"/>
        </w:rPr>
        <w:t>Remodelling</w:t>
      </w:r>
      <w:proofErr w:type="spellEnd"/>
      <w:r w:rsidRPr="00F767BD">
        <w:rPr>
          <w:rFonts w:ascii="Arial" w:hAnsi="Arial" w:cs="Arial"/>
          <w:color w:val="000000" w:themeColor="text1"/>
        </w:rPr>
        <w:t xml:space="preserve"> during the development of nematocysts in a siphonophore. In: </w:t>
      </w:r>
      <w:proofErr w:type="spellStart"/>
      <w:r w:rsidRPr="00F767BD">
        <w:rPr>
          <w:rFonts w:ascii="Arial" w:hAnsi="Arial" w:cs="Arial"/>
          <w:color w:val="000000" w:themeColor="text1"/>
        </w:rPr>
        <w:t>Hydrobiologia</w:t>
      </w:r>
      <w:proofErr w:type="spellEnd"/>
      <w:r w:rsidRPr="00F767BD">
        <w:rPr>
          <w:rFonts w:ascii="Arial" w:hAnsi="Arial" w:cs="Arial"/>
          <w:color w:val="000000" w:themeColor="text1"/>
        </w:rPr>
        <w:t xml:space="preserve"> Springer. pp. 685–89.</w:t>
      </w:r>
    </w:p>
    <w:p w14:paraId="5FA964E4" w14:textId="27C9A103" w:rsidR="00BA281E" w:rsidRPr="00F767BD" w:rsidRDefault="002550B4" w:rsidP="00F767BD">
      <w:pPr>
        <w:pStyle w:val="Bibliography"/>
        <w:jc w:val="both"/>
        <w:rPr>
          <w:rFonts w:ascii="Arial" w:hAnsi="Arial" w:cs="Arial"/>
          <w:color w:val="000000" w:themeColor="text1"/>
        </w:rPr>
      </w:pPr>
      <w:bookmarkStart w:id="549" w:name="ref-sugiura1978further"/>
      <w:bookmarkEnd w:id="548"/>
      <w:proofErr w:type="spellStart"/>
      <w:r w:rsidRPr="00F767BD">
        <w:rPr>
          <w:rFonts w:ascii="Arial" w:hAnsi="Arial" w:cs="Arial"/>
          <w:color w:val="000000" w:themeColor="text1"/>
        </w:rPr>
        <w:t>Sugiura</w:t>
      </w:r>
      <w:proofErr w:type="spellEnd"/>
      <w:r w:rsidRPr="00F767BD">
        <w:rPr>
          <w:rFonts w:ascii="Arial" w:hAnsi="Arial" w:cs="Arial"/>
          <w:color w:val="000000" w:themeColor="text1"/>
        </w:rPr>
        <w:t xml:space="preserve"> N. 1978. Further analysts of the data by </w:t>
      </w:r>
      <w:ins w:id="550" w:author="Author">
        <w:r w:rsidR="00D334AE">
          <w:rPr>
            <w:rFonts w:ascii="Arial" w:hAnsi="Arial" w:cs="Arial"/>
            <w:color w:val="000000" w:themeColor="text1"/>
          </w:rPr>
          <w:t>A</w:t>
        </w:r>
      </w:ins>
      <w:del w:id="551" w:author="Author">
        <w:r w:rsidRPr="00F767BD" w:rsidDel="00D334AE">
          <w:rPr>
            <w:rFonts w:ascii="Arial" w:hAnsi="Arial" w:cs="Arial"/>
            <w:color w:val="000000" w:themeColor="text1"/>
          </w:rPr>
          <w:delText>a</w:delText>
        </w:r>
      </w:del>
      <w:r w:rsidRPr="00F767BD">
        <w:rPr>
          <w:rFonts w:ascii="Arial" w:hAnsi="Arial" w:cs="Arial"/>
          <w:color w:val="000000" w:themeColor="text1"/>
        </w:rPr>
        <w:t xml:space="preserve">kaike’s </w:t>
      </w:r>
      <w:ins w:id="552" w:author="Author">
        <w:r w:rsidR="00D334AE">
          <w:rPr>
            <w:rFonts w:ascii="Arial" w:hAnsi="Arial" w:cs="Arial"/>
            <w:color w:val="000000" w:themeColor="text1"/>
          </w:rPr>
          <w:t>I</w:t>
        </w:r>
      </w:ins>
      <w:del w:id="553" w:author="Author">
        <w:r w:rsidRPr="00F767BD" w:rsidDel="00D334AE">
          <w:rPr>
            <w:rFonts w:ascii="Arial" w:hAnsi="Arial" w:cs="Arial"/>
            <w:color w:val="000000" w:themeColor="text1"/>
          </w:rPr>
          <w:delText>i</w:delText>
        </w:r>
      </w:del>
      <w:r w:rsidRPr="00F767BD">
        <w:rPr>
          <w:rFonts w:ascii="Arial" w:hAnsi="Arial" w:cs="Arial"/>
          <w:color w:val="000000" w:themeColor="text1"/>
        </w:rPr>
        <w:t xml:space="preserve">nformation </w:t>
      </w:r>
      <w:ins w:id="554" w:author="Author">
        <w:r w:rsidR="00D334AE">
          <w:rPr>
            <w:rFonts w:ascii="Arial" w:hAnsi="Arial" w:cs="Arial"/>
            <w:color w:val="000000" w:themeColor="text1"/>
          </w:rPr>
          <w:t>C</w:t>
        </w:r>
      </w:ins>
      <w:del w:id="555" w:author="Author">
        <w:r w:rsidRPr="00F767BD" w:rsidDel="00D334AE">
          <w:rPr>
            <w:rFonts w:ascii="Arial" w:hAnsi="Arial" w:cs="Arial"/>
            <w:color w:val="000000" w:themeColor="text1"/>
          </w:rPr>
          <w:delText>c</w:delText>
        </w:r>
      </w:del>
      <w:r w:rsidRPr="00F767BD">
        <w:rPr>
          <w:rFonts w:ascii="Arial" w:hAnsi="Arial" w:cs="Arial"/>
          <w:color w:val="000000" w:themeColor="text1"/>
        </w:rPr>
        <w:t xml:space="preserve">riterion and the finite corrections: Further analysts of the data by </w:t>
      </w:r>
      <w:ins w:id="556" w:author="Author">
        <w:r w:rsidR="00D334AE">
          <w:rPr>
            <w:rFonts w:ascii="Arial" w:hAnsi="Arial" w:cs="Arial"/>
            <w:color w:val="000000" w:themeColor="text1"/>
          </w:rPr>
          <w:t>A</w:t>
        </w:r>
      </w:ins>
      <w:del w:id="557" w:author="Author">
        <w:r w:rsidRPr="00F767BD" w:rsidDel="00D334AE">
          <w:rPr>
            <w:rFonts w:ascii="Arial" w:hAnsi="Arial" w:cs="Arial"/>
            <w:color w:val="000000" w:themeColor="text1"/>
          </w:rPr>
          <w:delText>a</w:delText>
        </w:r>
      </w:del>
      <w:r w:rsidRPr="00F767BD">
        <w:rPr>
          <w:rFonts w:ascii="Arial" w:hAnsi="Arial" w:cs="Arial"/>
          <w:color w:val="000000" w:themeColor="text1"/>
        </w:rPr>
        <w:t>kaike’s. Communications in Statistics-Theory and Methods 7:13–26.</w:t>
      </w:r>
    </w:p>
    <w:p w14:paraId="00907778" w14:textId="77777777" w:rsidR="00BA281E" w:rsidRPr="00F767BD" w:rsidRDefault="002550B4" w:rsidP="00F767BD">
      <w:pPr>
        <w:pStyle w:val="Bibliography"/>
        <w:jc w:val="both"/>
        <w:rPr>
          <w:rFonts w:ascii="Arial" w:hAnsi="Arial" w:cs="Arial"/>
          <w:color w:val="000000" w:themeColor="text1"/>
        </w:rPr>
      </w:pPr>
      <w:bookmarkStart w:id="558" w:name="ref-thomason1988allometry"/>
      <w:bookmarkEnd w:id="549"/>
      <w:r w:rsidRPr="00F767BD">
        <w:rPr>
          <w:rFonts w:ascii="Arial" w:hAnsi="Arial" w:cs="Arial"/>
          <w:color w:val="000000" w:themeColor="text1"/>
        </w:rPr>
        <w:t>Thomason J. 1988. The allometry of nematocysts. In: The biology of nematocysts Elsevier. pp. 575–88.</w:t>
      </w:r>
    </w:p>
    <w:p w14:paraId="4143D4A4" w14:textId="77777777" w:rsidR="00BA281E" w:rsidRPr="00F767BD" w:rsidRDefault="002550B4" w:rsidP="00F767BD">
      <w:pPr>
        <w:pStyle w:val="Bibliography"/>
        <w:jc w:val="both"/>
        <w:rPr>
          <w:rFonts w:ascii="Arial" w:hAnsi="Arial" w:cs="Arial"/>
          <w:color w:val="000000" w:themeColor="text1"/>
        </w:rPr>
      </w:pPr>
      <w:bookmarkStart w:id="559" w:name="ref-totton1965synopsis"/>
      <w:bookmarkEnd w:id="558"/>
      <w:r w:rsidRPr="00F767BD">
        <w:rPr>
          <w:rFonts w:ascii="Arial" w:hAnsi="Arial" w:cs="Arial"/>
          <w:color w:val="000000" w:themeColor="text1"/>
        </w:rPr>
        <w:t xml:space="preserve">Totton AK, </w:t>
      </w:r>
      <w:proofErr w:type="spellStart"/>
      <w:r w:rsidRPr="00F767BD">
        <w:rPr>
          <w:rFonts w:ascii="Arial" w:hAnsi="Arial" w:cs="Arial"/>
          <w:color w:val="000000" w:themeColor="text1"/>
        </w:rPr>
        <w:t>Bargmann</w:t>
      </w:r>
      <w:proofErr w:type="spellEnd"/>
      <w:r w:rsidRPr="00F767BD">
        <w:rPr>
          <w:rFonts w:ascii="Arial" w:hAnsi="Arial" w:cs="Arial"/>
          <w:color w:val="000000" w:themeColor="text1"/>
        </w:rPr>
        <w:t xml:space="preserve"> HE. 1965. A synopsis of the </w:t>
      </w:r>
      <w:proofErr w:type="spellStart"/>
      <w:r w:rsidRPr="00F767BD">
        <w:rPr>
          <w:rFonts w:ascii="Arial" w:hAnsi="Arial" w:cs="Arial"/>
          <w:color w:val="000000" w:themeColor="text1"/>
        </w:rPr>
        <w:t>siphonophora</w:t>
      </w:r>
      <w:proofErr w:type="spellEnd"/>
      <w:r w:rsidRPr="00F767BD">
        <w:rPr>
          <w:rFonts w:ascii="Arial" w:hAnsi="Arial" w:cs="Arial"/>
          <w:color w:val="000000" w:themeColor="text1"/>
        </w:rPr>
        <w:t xml:space="preserve"> British Museum (Natural History).</w:t>
      </w:r>
    </w:p>
    <w:p w14:paraId="62416B33" w14:textId="77777777" w:rsidR="00BA281E" w:rsidRPr="00F767BD" w:rsidRDefault="002550B4" w:rsidP="00F767BD">
      <w:pPr>
        <w:pStyle w:val="Bibliography"/>
        <w:jc w:val="both"/>
        <w:rPr>
          <w:rFonts w:ascii="Arial" w:hAnsi="Arial" w:cs="Arial"/>
          <w:color w:val="000000" w:themeColor="text1"/>
        </w:rPr>
      </w:pPr>
      <w:bookmarkStart w:id="560" w:name="ref-uyeda2018rethinking"/>
      <w:bookmarkEnd w:id="559"/>
      <w:r w:rsidRPr="00F767BD">
        <w:rPr>
          <w:rFonts w:ascii="Arial" w:hAnsi="Arial" w:cs="Arial"/>
          <w:color w:val="000000" w:themeColor="text1"/>
        </w:rPr>
        <w:t xml:space="preserve">Uyeda JC, </w:t>
      </w:r>
      <w:proofErr w:type="spellStart"/>
      <w:r w:rsidRPr="00F767BD">
        <w:rPr>
          <w:rFonts w:ascii="Arial" w:hAnsi="Arial" w:cs="Arial"/>
          <w:color w:val="000000" w:themeColor="text1"/>
        </w:rPr>
        <w:t>Zenil</w:t>
      </w:r>
      <w:proofErr w:type="spellEnd"/>
      <w:r w:rsidRPr="00F767BD">
        <w:rPr>
          <w:rFonts w:ascii="Arial" w:hAnsi="Arial" w:cs="Arial"/>
          <w:color w:val="000000" w:themeColor="text1"/>
        </w:rPr>
        <w:t>-Ferguson R, Pennell MW. 2018. Rethinking phylogenetic comparative methods. Systematic Biology 67:1091–1109.</w:t>
      </w:r>
    </w:p>
    <w:p w14:paraId="02BA5DBF" w14:textId="77777777" w:rsidR="00BA281E" w:rsidRPr="00F767BD" w:rsidRDefault="002550B4" w:rsidP="00F767BD">
      <w:pPr>
        <w:pStyle w:val="Bibliography"/>
        <w:jc w:val="both"/>
        <w:rPr>
          <w:rFonts w:ascii="Arial" w:hAnsi="Arial" w:cs="Arial"/>
          <w:color w:val="000000" w:themeColor="text1"/>
        </w:rPr>
      </w:pPr>
      <w:bookmarkStart w:id="561" w:name="ref-wagner1996homologues"/>
      <w:bookmarkEnd w:id="560"/>
      <w:r w:rsidRPr="00F767BD">
        <w:rPr>
          <w:rFonts w:ascii="Arial" w:hAnsi="Arial" w:cs="Arial"/>
          <w:color w:val="000000" w:themeColor="text1"/>
        </w:rPr>
        <w:t>Wagner GP. 1996. Homologues, natural kinds and the evolution of modularity. American Zoologist 36:36–43.</w:t>
      </w:r>
    </w:p>
    <w:p w14:paraId="42AB102C" w14:textId="7D517430" w:rsidR="00BA281E" w:rsidRDefault="002550B4" w:rsidP="00F767BD">
      <w:pPr>
        <w:pStyle w:val="Bibliography"/>
        <w:jc w:val="both"/>
        <w:rPr>
          <w:ins w:id="562" w:author="Author"/>
          <w:rFonts w:ascii="Arial" w:hAnsi="Arial" w:cs="Arial"/>
          <w:color w:val="000000" w:themeColor="text1"/>
        </w:rPr>
      </w:pPr>
      <w:bookmarkStart w:id="563" w:name="ref-werner1965nesselkapseln"/>
      <w:bookmarkEnd w:id="561"/>
      <w:r w:rsidRPr="00F767BD">
        <w:rPr>
          <w:rFonts w:ascii="Arial" w:hAnsi="Arial" w:cs="Arial"/>
          <w:color w:val="000000" w:themeColor="text1"/>
        </w:rPr>
        <w:t xml:space="preserve">Werner B. 1965. Die </w:t>
      </w:r>
      <w:proofErr w:type="spellStart"/>
      <w:ins w:id="564" w:author="Author">
        <w:r w:rsidR="00D334AE">
          <w:rPr>
            <w:rFonts w:ascii="Arial" w:hAnsi="Arial" w:cs="Arial"/>
            <w:color w:val="000000" w:themeColor="text1"/>
          </w:rPr>
          <w:t>N</w:t>
        </w:r>
      </w:ins>
      <w:del w:id="565" w:author="Author">
        <w:r w:rsidRPr="00F767BD" w:rsidDel="00D334AE">
          <w:rPr>
            <w:rFonts w:ascii="Arial" w:hAnsi="Arial" w:cs="Arial"/>
            <w:color w:val="000000" w:themeColor="text1"/>
          </w:rPr>
          <w:delText>n</w:delText>
        </w:r>
      </w:del>
      <w:r w:rsidRPr="00F767BD">
        <w:rPr>
          <w:rFonts w:ascii="Arial" w:hAnsi="Arial" w:cs="Arial"/>
          <w:color w:val="000000" w:themeColor="text1"/>
        </w:rPr>
        <w:t>esselkapseln</w:t>
      </w:r>
      <w:proofErr w:type="spellEnd"/>
      <w:r w:rsidRPr="00F767BD">
        <w:rPr>
          <w:rFonts w:ascii="Arial" w:hAnsi="Arial" w:cs="Arial"/>
          <w:color w:val="000000" w:themeColor="text1"/>
        </w:rPr>
        <w:t xml:space="preserve"> der </w:t>
      </w:r>
      <w:ins w:id="566" w:author="Author">
        <w:r w:rsidR="00D334AE">
          <w:rPr>
            <w:rFonts w:ascii="Arial" w:hAnsi="Arial" w:cs="Arial"/>
            <w:color w:val="000000" w:themeColor="text1"/>
          </w:rPr>
          <w:t>C</w:t>
        </w:r>
      </w:ins>
      <w:del w:id="567" w:author="Author">
        <w:r w:rsidRPr="00F767BD" w:rsidDel="00D334AE">
          <w:rPr>
            <w:rFonts w:ascii="Arial" w:hAnsi="Arial" w:cs="Arial"/>
            <w:color w:val="000000" w:themeColor="text1"/>
          </w:rPr>
          <w:delText>c</w:delText>
        </w:r>
      </w:del>
      <w:r w:rsidRPr="00F767BD">
        <w:rPr>
          <w:rFonts w:ascii="Arial" w:hAnsi="Arial" w:cs="Arial"/>
          <w:color w:val="000000" w:themeColor="text1"/>
        </w:rPr>
        <w:t xml:space="preserve">nidaria, </w:t>
      </w:r>
      <w:proofErr w:type="spellStart"/>
      <w:r w:rsidRPr="00F767BD">
        <w:rPr>
          <w:rFonts w:ascii="Arial" w:hAnsi="Arial" w:cs="Arial"/>
          <w:color w:val="000000" w:themeColor="text1"/>
        </w:rPr>
        <w:t>mit</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besonderer</w:t>
      </w:r>
      <w:proofErr w:type="spellEnd"/>
      <w:r w:rsidRPr="00F767BD">
        <w:rPr>
          <w:rFonts w:ascii="Arial" w:hAnsi="Arial" w:cs="Arial"/>
          <w:color w:val="000000" w:themeColor="text1"/>
        </w:rPr>
        <w:t xml:space="preserve"> </w:t>
      </w:r>
      <w:proofErr w:type="spellStart"/>
      <w:ins w:id="568" w:author="Author">
        <w:r w:rsidR="00D334AE">
          <w:rPr>
            <w:rFonts w:ascii="Arial" w:hAnsi="Arial" w:cs="Arial"/>
            <w:color w:val="000000" w:themeColor="text1"/>
          </w:rPr>
          <w:t>B</w:t>
        </w:r>
      </w:ins>
      <w:del w:id="569" w:author="Author">
        <w:r w:rsidRPr="00F767BD" w:rsidDel="00D334AE">
          <w:rPr>
            <w:rFonts w:ascii="Arial" w:hAnsi="Arial" w:cs="Arial"/>
            <w:color w:val="000000" w:themeColor="text1"/>
          </w:rPr>
          <w:delText>b</w:delText>
        </w:r>
      </w:del>
      <w:r w:rsidRPr="00F767BD">
        <w:rPr>
          <w:rFonts w:ascii="Arial" w:hAnsi="Arial" w:cs="Arial"/>
          <w:color w:val="000000" w:themeColor="text1"/>
        </w:rPr>
        <w:t>erücksichtigung</w:t>
      </w:r>
      <w:proofErr w:type="spellEnd"/>
      <w:r w:rsidRPr="00F767BD">
        <w:rPr>
          <w:rFonts w:ascii="Arial" w:hAnsi="Arial" w:cs="Arial"/>
          <w:color w:val="000000" w:themeColor="text1"/>
        </w:rPr>
        <w:t xml:space="preserve"> der </w:t>
      </w:r>
      <w:proofErr w:type="spellStart"/>
      <w:ins w:id="570" w:author="Author">
        <w:r w:rsidR="00D334AE">
          <w:rPr>
            <w:rFonts w:ascii="Arial" w:hAnsi="Arial" w:cs="Arial"/>
            <w:color w:val="000000" w:themeColor="text1"/>
          </w:rPr>
          <w:t>H</w:t>
        </w:r>
      </w:ins>
      <w:del w:id="571" w:author="Author">
        <w:r w:rsidRPr="00F767BD" w:rsidDel="00D334AE">
          <w:rPr>
            <w:rFonts w:ascii="Arial" w:hAnsi="Arial" w:cs="Arial"/>
            <w:color w:val="000000" w:themeColor="text1"/>
          </w:rPr>
          <w:delText>h</w:delText>
        </w:r>
      </w:del>
      <w:r w:rsidRPr="00F767BD">
        <w:rPr>
          <w:rFonts w:ascii="Arial" w:hAnsi="Arial" w:cs="Arial"/>
          <w:color w:val="000000" w:themeColor="text1"/>
        </w:rPr>
        <w:t>ydroida</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Helgoländer</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wissenschaftliche</w:t>
      </w:r>
      <w:proofErr w:type="spellEnd"/>
      <w:r w:rsidRPr="00F767BD">
        <w:rPr>
          <w:rFonts w:ascii="Arial" w:hAnsi="Arial" w:cs="Arial"/>
          <w:color w:val="000000" w:themeColor="text1"/>
        </w:rPr>
        <w:t xml:space="preserve"> </w:t>
      </w:r>
      <w:proofErr w:type="spellStart"/>
      <w:r w:rsidRPr="00F767BD">
        <w:rPr>
          <w:rFonts w:ascii="Arial" w:hAnsi="Arial" w:cs="Arial"/>
          <w:color w:val="000000" w:themeColor="text1"/>
        </w:rPr>
        <w:t>Meeresuntersuchungen</w:t>
      </w:r>
      <w:proofErr w:type="spellEnd"/>
      <w:r w:rsidRPr="00F767BD">
        <w:rPr>
          <w:rFonts w:ascii="Arial" w:hAnsi="Arial" w:cs="Arial"/>
          <w:color w:val="000000" w:themeColor="text1"/>
        </w:rPr>
        <w:t xml:space="preserve"> 12:1.</w:t>
      </w:r>
    </w:p>
    <w:p w14:paraId="38E361EE" w14:textId="4EE3CBCA" w:rsidR="008E1BBB" w:rsidRPr="00F767BD" w:rsidRDefault="008E1BBB" w:rsidP="00F767BD">
      <w:pPr>
        <w:pStyle w:val="Bibliography"/>
        <w:jc w:val="both"/>
        <w:rPr>
          <w:rFonts w:ascii="Arial" w:hAnsi="Arial" w:cs="Arial"/>
          <w:color w:val="000000" w:themeColor="text1"/>
        </w:rPr>
      </w:pPr>
      <w:ins w:id="572" w:author="Author">
        <w:r w:rsidRPr="008E1BBB">
          <w:rPr>
            <w:rFonts w:ascii="Arial" w:hAnsi="Arial" w:cs="Arial"/>
            <w:color w:val="000000" w:themeColor="text1"/>
          </w:rPr>
          <w:t>Williams, R.B., 1991. Acrorhagi, catch tentacles and sweeper tentacles: a synopsis of ‘</w:t>
        </w:r>
        <w:proofErr w:type="spellStart"/>
        <w:r w:rsidRPr="008E1BBB">
          <w:rPr>
            <w:rFonts w:ascii="Arial" w:hAnsi="Arial" w:cs="Arial"/>
            <w:color w:val="000000" w:themeColor="text1"/>
          </w:rPr>
          <w:t>aggression’of</w:t>
        </w:r>
        <w:proofErr w:type="spellEnd"/>
        <w:r w:rsidRPr="008E1BBB">
          <w:rPr>
            <w:rFonts w:ascii="Arial" w:hAnsi="Arial" w:cs="Arial"/>
            <w:color w:val="000000" w:themeColor="text1"/>
          </w:rPr>
          <w:t xml:space="preserve"> actiniarian and </w:t>
        </w:r>
        <w:proofErr w:type="spellStart"/>
        <w:r w:rsidRPr="008E1BBB">
          <w:rPr>
            <w:rFonts w:ascii="Arial" w:hAnsi="Arial" w:cs="Arial"/>
            <w:color w:val="000000" w:themeColor="text1"/>
          </w:rPr>
          <w:t>scleractinian</w:t>
        </w:r>
        <w:proofErr w:type="spellEnd"/>
        <w:r w:rsidRPr="008E1BBB">
          <w:rPr>
            <w:rFonts w:ascii="Arial" w:hAnsi="Arial" w:cs="Arial"/>
            <w:color w:val="000000" w:themeColor="text1"/>
          </w:rPr>
          <w:t xml:space="preserve"> Cnidaria. In </w:t>
        </w:r>
        <w:r w:rsidRPr="00CA6594">
          <w:rPr>
            <w:rFonts w:ascii="Arial" w:hAnsi="Arial" w:cs="Arial"/>
            <w:i/>
            <w:iCs/>
            <w:color w:val="000000" w:themeColor="text1"/>
            <w:rPrChange w:id="573" w:author="Author">
              <w:rPr>
                <w:rFonts w:ascii="Arial" w:hAnsi="Arial" w:cs="Arial"/>
                <w:color w:val="000000" w:themeColor="text1"/>
              </w:rPr>
            </w:rPrChange>
          </w:rPr>
          <w:t>Coelenterate Biology: Recent Research on Cnidaria and Ctenophora</w:t>
        </w:r>
        <w:r w:rsidRPr="008E1BBB">
          <w:rPr>
            <w:rFonts w:ascii="Arial" w:hAnsi="Arial" w:cs="Arial"/>
            <w:color w:val="000000" w:themeColor="text1"/>
          </w:rPr>
          <w:t xml:space="preserve"> (pp. 539-545). Springer, Dordrecht.</w:t>
        </w:r>
      </w:ins>
    </w:p>
    <w:p w14:paraId="37985323" w14:textId="77777777" w:rsidR="00BA281E" w:rsidRPr="00F767BD" w:rsidRDefault="002550B4" w:rsidP="00F767BD">
      <w:pPr>
        <w:pStyle w:val="Bibliography"/>
        <w:jc w:val="both"/>
        <w:rPr>
          <w:rFonts w:ascii="Arial" w:hAnsi="Arial" w:cs="Arial"/>
          <w:color w:val="000000" w:themeColor="text1"/>
        </w:rPr>
      </w:pPr>
      <w:bookmarkStart w:id="574" w:name="ref-winemiller2015functional"/>
      <w:bookmarkEnd w:id="563"/>
      <w:proofErr w:type="spellStart"/>
      <w:r w:rsidRPr="00F767BD">
        <w:rPr>
          <w:rFonts w:ascii="Arial" w:hAnsi="Arial" w:cs="Arial"/>
          <w:color w:val="000000" w:themeColor="text1"/>
        </w:rPr>
        <w:t>Winemiller</w:t>
      </w:r>
      <w:proofErr w:type="spellEnd"/>
      <w:r w:rsidRPr="00F767BD">
        <w:rPr>
          <w:rFonts w:ascii="Arial" w:hAnsi="Arial" w:cs="Arial"/>
          <w:color w:val="000000" w:themeColor="text1"/>
        </w:rPr>
        <w:t xml:space="preserve"> KO, Fitzgerald DB, Bower LM, </w:t>
      </w:r>
      <w:proofErr w:type="spellStart"/>
      <w:r w:rsidRPr="00F767BD">
        <w:rPr>
          <w:rFonts w:ascii="Arial" w:hAnsi="Arial" w:cs="Arial"/>
          <w:color w:val="000000" w:themeColor="text1"/>
        </w:rPr>
        <w:t>Pianka</w:t>
      </w:r>
      <w:proofErr w:type="spellEnd"/>
      <w:r w:rsidRPr="00F767BD">
        <w:rPr>
          <w:rFonts w:ascii="Arial" w:hAnsi="Arial" w:cs="Arial"/>
          <w:color w:val="000000" w:themeColor="text1"/>
        </w:rPr>
        <w:t xml:space="preserve"> ER. 2015. Functional traits, convergent evolution, and periodic tables of niches. Ecology letters 18:737–51.</w:t>
      </w:r>
      <w:bookmarkEnd w:id="328"/>
      <w:bookmarkEnd w:id="574"/>
    </w:p>
    <w:sectPr w:rsidR="00BA281E" w:rsidRPr="00F767BD" w:rsidSect="00CA6594">
      <w:pgSz w:w="12240" w:h="15840"/>
      <w:pgMar w:top="1440" w:right="1440" w:bottom="1440" w:left="1440" w:header="720" w:footer="720" w:gutter="0"/>
      <w:lnNumType w:countBy="1" w:restart="continuous"/>
      <w:cols w:space="720"/>
      <w:docGrid w:linePitch="326"/>
      <w:sectPrChange w:id="575" w:author="Author">
        <w:sectPr w:rsidR="00BA281E" w:rsidRPr="00F767BD" w:rsidSect="00CA6594">
          <w:pgMar w:top="1440" w:right="1440" w:bottom="1440" w:left="1440" w:header="720" w:footer="720" w:gutter="0"/>
          <w:lnNumType w:countBy="0" w:restart="newPage"/>
          <w:docGrid w:linePitch="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B09557" w14:textId="77777777" w:rsidR="008A45E1" w:rsidRDefault="008A45E1">
      <w:pPr>
        <w:spacing w:after="0"/>
      </w:pPr>
      <w:r>
        <w:separator/>
      </w:r>
    </w:p>
  </w:endnote>
  <w:endnote w:type="continuationSeparator" w:id="0">
    <w:p w14:paraId="6B452D73" w14:textId="77777777" w:rsidR="008A45E1" w:rsidRDefault="008A45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8530B6" w14:textId="77777777" w:rsidR="008A45E1" w:rsidRDefault="008A45E1">
      <w:r>
        <w:separator/>
      </w:r>
    </w:p>
  </w:footnote>
  <w:footnote w:type="continuationSeparator" w:id="0">
    <w:p w14:paraId="61F1E33F" w14:textId="77777777" w:rsidR="008A45E1" w:rsidRDefault="008A45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978657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87AE8B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x Damian Serrano">
    <w15:presenceInfo w15:providerId="Windows Live" w15:userId="a365f940c55ed5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removePersonalInformation/>
  <w:removeDateAndTime/>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A81"/>
    <w:rsid w:val="00011C8B"/>
    <w:rsid w:val="000128A3"/>
    <w:rsid w:val="00026BDD"/>
    <w:rsid w:val="00076D9A"/>
    <w:rsid w:val="000C7707"/>
    <w:rsid w:val="001059C4"/>
    <w:rsid w:val="00110C81"/>
    <w:rsid w:val="00116D66"/>
    <w:rsid w:val="0015663F"/>
    <w:rsid w:val="00166302"/>
    <w:rsid w:val="001C1271"/>
    <w:rsid w:val="001F12DD"/>
    <w:rsid w:val="002008D8"/>
    <w:rsid w:val="00210CCD"/>
    <w:rsid w:val="00233C23"/>
    <w:rsid w:val="002550B4"/>
    <w:rsid w:val="0028584E"/>
    <w:rsid w:val="0029777C"/>
    <w:rsid w:val="002D2A80"/>
    <w:rsid w:val="002E6B17"/>
    <w:rsid w:val="002F0524"/>
    <w:rsid w:val="002F5FE1"/>
    <w:rsid w:val="00316313"/>
    <w:rsid w:val="0031738C"/>
    <w:rsid w:val="003312D7"/>
    <w:rsid w:val="00376829"/>
    <w:rsid w:val="00385C29"/>
    <w:rsid w:val="0039220F"/>
    <w:rsid w:val="003B2BD2"/>
    <w:rsid w:val="003B490A"/>
    <w:rsid w:val="00417F15"/>
    <w:rsid w:val="004738CB"/>
    <w:rsid w:val="0048381E"/>
    <w:rsid w:val="0049446C"/>
    <w:rsid w:val="004C7592"/>
    <w:rsid w:val="004E29B3"/>
    <w:rsid w:val="00580445"/>
    <w:rsid w:val="0058059F"/>
    <w:rsid w:val="00590D07"/>
    <w:rsid w:val="00591E35"/>
    <w:rsid w:val="005956CE"/>
    <w:rsid w:val="005A1EC6"/>
    <w:rsid w:val="005A4983"/>
    <w:rsid w:val="00622967"/>
    <w:rsid w:val="006734AD"/>
    <w:rsid w:val="0067746F"/>
    <w:rsid w:val="006A182B"/>
    <w:rsid w:val="006C7F56"/>
    <w:rsid w:val="00720B79"/>
    <w:rsid w:val="00771164"/>
    <w:rsid w:val="00784D58"/>
    <w:rsid w:val="00790CC3"/>
    <w:rsid w:val="007E3153"/>
    <w:rsid w:val="00814CC6"/>
    <w:rsid w:val="008545F6"/>
    <w:rsid w:val="008754C9"/>
    <w:rsid w:val="008A45E1"/>
    <w:rsid w:val="008C7E57"/>
    <w:rsid w:val="008D6863"/>
    <w:rsid w:val="008E1BBB"/>
    <w:rsid w:val="00921AE8"/>
    <w:rsid w:val="009354B3"/>
    <w:rsid w:val="00972766"/>
    <w:rsid w:val="009E6884"/>
    <w:rsid w:val="00A50619"/>
    <w:rsid w:val="00A72BDA"/>
    <w:rsid w:val="00A83025"/>
    <w:rsid w:val="00A93B44"/>
    <w:rsid w:val="00A95BC7"/>
    <w:rsid w:val="00AC2ECE"/>
    <w:rsid w:val="00AD4908"/>
    <w:rsid w:val="00B21255"/>
    <w:rsid w:val="00B653FA"/>
    <w:rsid w:val="00B86B75"/>
    <w:rsid w:val="00BA281E"/>
    <w:rsid w:val="00BB337A"/>
    <w:rsid w:val="00BC48D5"/>
    <w:rsid w:val="00BC685A"/>
    <w:rsid w:val="00C36279"/>
    <w:rsid w:val="00C84718"/>
    <w:rsid w:val="00C9508B"/>
    <w:rsid w:val="00CA6594"/>
    <w:rsid w:val="00D05187"/>
    <w:rsid w:val="00D17720"/>
    <w:rsid w:val="00D23DF7"/>
    <w:rsid w:val="00D334AE"/>
    <w:rsid w:val="00D4442D"/>
    <w:rsid w:val="00D97029"/>
    <w:rsid w:val="00DC10B5"/>
    <w:rsid w:val="00DD1E1E"/>
    <w:rsid w:val="00DF4788"/>
    <w:rsid w:val="00E315A3"/>
    <w:rsid w:val="00E73AD1"/>
    <w:rsid w:val="00EA61C3"/>
    <w:rsid w:val="00ED1F1F"/>
    <w:rsid w:val="00ED7103"/>
    <w:rsid w:val="00EE6214"/>
    <w:rsid w:val="00EF3471"/>
    <w:rsid w:val="00F04645"/>
    <w:rsid w:val="00F363FA"/>
    <w:rsid w:val="00F767BD"/>
    <w:rsid w:val="00FA5C7D"/>
    <w:rsid w:val="00FB2A3B"/>
    <w:rsid w:val="00FE02E2"/>
    <w:rsid w:val="00FF6F3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4C01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UnresolvedMention">
    <w:name w:val="Unresolved Mention"/>
    <w:basedOn w:val="DefaultParagraphFont"/>
    <w:uiPriority w:val="99"/>
    <w:semiHidden/>
    <w:unhideWhenUsed/>
    <w:rsid w:val="00D97029"/>
    <w:rPr>
      <w:color w:val="605E5C"/>
      <w:shd w:val="clear" w:color="auto" w:fill="E1DFDD"/>
    </w:rPr>
  </w:style>
  <w:style w:type="character" w:styleId="LineNumber">
    <w:name w:val="line number"/>
    <w:basedOn w:val="DefaultParagraphFont"/>
    <w:semiHidden/>
    <w:unhideWhenUsed/>
    <w:rsid w:val="003312D7"/>
  </w:style>
  <w:style w:type="paragraph" w:styleId="Revision">
    <w:name w:val="Revision"/>
    <w:hidden/>
    <w:semiHidden/>
    <w:rsid w:val="00B2125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389366">
      <w:bodyDiv w:val="1"/>
      <w:marLeft w:val="0"/>
      <w:marRight w:val="0"/>
      <w:marTop w:val="0"/>
      <w:marBottom w:val="0"/>
      <w:divBdr>
        <w:top w:val="none" w:sz="0" w:space="0" w:color="auto"/>
        <w:left w:val="none" w:sz="0" w:space="0" w:color="auto"/>
        <w:bottom w:val="none" w:sz="0" w:space="0" w:color="auto"/>
        <w:right w:val="none" w:sz="0" w:space="0" w:color="auto"/>
      </w:divBdr>
    </w:div>
    <w:div w:id="190456230">
      <w:bodyDiv w:val="1"/>
      <w:marLeft w:val="0"/>
      <w:marRight w:val="0"/>
      <w:marTop w:val="0"/>
      <w:marBottom w:val="0"/>
      <w:divBdr>
        <w:top w:val="none" w:sz="0" w:space="0" w:color="auto"/>
        <w:left w:val="none" w:sz="0" w:space="0" w:color="auto"/>
        <w:bottom w:val="none" w:sz="0" w:space="0" w:color="auto"/>
        <w:right w:val="none" w:sz="0" w:space="0" w:color="auto"/>
      </w:divBdr>
    </w:div>
    <w:div w:id="192227948">
      <w:bodyDiv w:val="1"/>
      <w:marLeft w:val="0"/>
      <w:marRight w:val="0"/>
      <w:marTop w:val="0"/>
      <w:marBottom w:val="0"/>
      <w:divBdr>
        <w:top w:val="none" w:sz="0" w:space="0" w:color="auto"/>
        <w:left w:val="none" w:sz="0" w:space="0" w:color="auto"/>
        <w:bottom w:val="none" w:sz="0" w:space="0" w:color="auto"/>
        <w:right w:val="none" w:sz="0" w:space="0" w:color="auto"/>
      </w:divBdr>
    </w:div>
    <w:div w:id="202134548">
      <w:bodyDiv w:val="1"/>
      <w:marLeft w:val="0"/>
      <w:marRight w:val="0"/>
      <w:marTop w:val="0"/>
      <w:marBottom w:val="0"/>
      <w:divBdr>
        <w:top w:val="none" w:sz="0" w:space="0" w:color="auto"/>
        <w:left w:val="none" w:sz="0" w:space="0" w:color="auto"/>
        <w:bottom w:val="none" w:sz="0" w:space="0" w:color="auto"/>
        <w:right w:val="none" w:sz="0" w:space="0" w:color="auto"/>
      </w:divBdr>
    </w:div>
    <w:div w:id="232549936">
      <w:bodyDiv w:val="1"/>
      <w:marLeft w:val="0"/>
      <w:marRight w:val="0"/>
      <w:marTop w:val="0"/>
      <w:marBottom w:val="0"/>
      <w:divBdr>
        <w:top w:val="none" w:sz="0" w:space="0" w:color="auto"/>
        <w:left w:val="none" w:sz="0" w:space="0" w:color="auto"/>
        <w:bottom w:val="none" w:sz="0" w:space="0" w:color="auto"/>
        <w:right w:val="none" w:sz="0" w:space="0" w:color="auto"/>
      </w:divBdr>
    </w:div>
    <w:div w:id="775172116">
      <w:bodyDiv w:val="1"/>
      <w:marLeft w:val="0"/>
      <w:marRight w:val="0"/>
      <w:marTop w:val="0"/>
      <w:marBottom w:val="0"/>
      <w:divBdr>
        <w:top w:val="none" w:sz="0" w:space="0" w:color="auto"/>
        <w:left w:val="none" w:sz="0" w:space="0" w:color="auto"/>
        <w:bottom w:val="none" w:sz="0" w:space="0" w:color="auto"/>
        <w:right w:val="none" w:sz="0" w:space="0" w:color="auto"/>
      </w:divBdr>
    </w:div>
    <w:div w:id="1386636964">
      <w:bodyDiv w:val="1"/>
      <w:marLeft w:val="0"/>
      <w:marRight w:val="0"/>
      <w:marTop w:val="0"/>
      <w:marBottom w:val="0"/>
      <w:divBdr>
        <w:top w:val="none" w:sz="0" w:space="0" w:color="auto"/>
        <w:left w:val="none" w:sz="0" w:space="0" w:color="auto"/>
        <w:bottom w:val="none" w:sz="0" w:space="0" w:color="auto"/>
        <w:right w:val="none" w:sz="0" w:space="0" w:color="auto"/>
      </w:divBdr>
    </w:div>
    <w:div w:id="1481385199">
      <w:bodyDiv w:val="1"/>
      <w:marLeft w:val="0"/>
      <w:marRight w:val="0"/>
      <w:marTop w:val="0"/>
      <w:marBottom w:val="0"/>
      <w:divBdr>
        <w:top w:val="none" w:sz="0" w:space="0" w:color="auto"/>
        <w:left w:val="none" w:sz="0" w:space="0" w:color="auto"/>
        <w:bottom w:val="none" w:sz="0" w:space="0" w:color="auto"/>
        <w:right w:val="none" w:sz="0" w:space="0" w:color="auto"/>
      </w:divBdr>
    </w:div>
    <w:div w:id="1496798559">
      <w:bodyDiv w:val="1"/>
      <w:marLeft w:val="0"/>
      <w:marRight w:val="0"/>
      <w:marTop w:val="0"/>
      <w:marBottom w:val="0"/>
      <w:divBdr>
        <w:top w:val="none" w:sz="0" w:space="0" w:color="auto"/>
        <w:left w:val="none" w:sz="0" w:space="0" w:color="auto"/>
        <w:bottom w:val="none" w:sz="0" w:space="0" w:color="auto"/>
        <w:right w:val="none" w:sz="0" w:space="0" w:color="auto"/>
      </w:divBdr>
    </w:div>
    <w:div w:id="1586962234">
      <w:bodyDiv w:val="1"/>
      <w:marLeft w:val="0"/>
      <w:marRight w:val="0"/>
      <w:marTop w:val="0"/>
      <w:marBottom w:val="0"/>
      <w:divBdr>
        <w:top w:val="none" w:sz="0" w:space="0" w:color="auto"/>
        <w:left w:val="none" w:sz="0" w:space="0" w:color="auto"/>
        <w:bottom w:val="none" w:sz="0" w:space="0" w:color="auto"/>
        <w:right w:val="none" w:sz="0" w:space="0" w:color="auto"/>
      </w:divBdr>
    </w:div>
    <w:div w:id="1608150661">
      <w:bodyDiv w:val="1"/>
      <w:marLeft w:val="0"/>
      <w:marRight w:val="0"/>
      <w:marTop w:val="0"/>
      <w:marBottom w:val="0"/>
      <w:divBdr>
        <w:top w:val="none" w:sz="0" w:space="0" w:color="auto"/>
        <w:left w:val="none" w:sz="0" w:space="0" w:color="auto"/>
        <w:bottom w:val="none" w:sz="0" w:space="0" w:color="auto"/>
        <w:right w:val="none" w:sz="0" w:space="0" w:color="auto"/>
      </w:divBdr>
    </w:div>
    <w:div w:id="1820803845">
      <w:bodyDiv w:val="1"/>
      <w:marLeft w:val="0"/>
      <w:marRight w:val="0"/>
      <w:marTop w:val="0"/>
      <w:marBottom w:val="0"/>
      <w:divBdr>
        <w:top w:val="none" w:sz="0" w:space="0" w:color="auto"/>
        <w:left w:val="none" w:sz="0" w:space="0" w:color="auto"/>
        <w:bottom w:val="none" w:sz="0" w:space="0" w:color="auto"/>
        <w:right w:val="none" w:sz="0" w:space="0" w:color="auto"/>
      </w:divBdr>
      <w:divsChild>
        <w:div w:id="981545874">
          <w:marLeft w:val="0"/>
          <w:marRight w:val="0"/>
          <w:marTop w:val="0"/>
          <w:marBottom w:val="0"/>
          <w:divBdr>
            <w:top w:val="none" w:sz="0" w:space="0" w:color="auto"/>
            <w:left w:val="none" w:sz="0" w:space="0" w:color="auto"/>
            <w:bottom w:val="none" w:sz="0" w:space="0" w:color="auto"/>
            <w:right w:val="none" w:sz="0" w:space="0" w:color="auto"/>
          </w:divBdr>
          <w:divsChild>
            <w:div w:id="800616461">
              <w:marLeft w:val="0"/>
              <w:marRight w:val="0"/>
              <w:marTop w:val="0"/>
              <w:marBottom w:val="0"/>
              <w:divBdr>
                <w:top w:val="none" w:sz="0" w:space="0" w:color="auto"/>
                <w:left w:val="none" w:sz="0" w:space="0" w:color="auto"/>
                <w:bottom w:val="none" w:sz="0" w:space="0" w:color="auto"/>
                <w:right w:val="none" w:sz="0" w:space="0" w:color="auto"/>
              </w:divBdr>
              <w:divsChild>
                <w:div w:id="158375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358830">
      <w:bodyDiv w:val="1"/>
      <w:marLeft w:val="0"/>
      <w:marRight w:val="0"/>
      <w:marTop w:val="0"/>
      <w:marBottom w:val="0"/>
      <w:divBdr>
        <w:top w:val="none" w:sz="0" w:space="0" w:color="auto"/>
        <w:left w:val="none" w:sz="0" w:space="0" w:color="auto"/>
        <w:bottom w:val="none" w:sz="0" w:space="0" w:color="auto"/>
        <w:right w:val="none" w:sz="0" w:space="0" w:color="auto"/>
      </w:divBdr>
    </w:div>
    <w:div w:id="2096851678">
      <w:bodyDiv w:val="1"/>
      <w:marLeft w:val="0"/>
      <w:marRight w:val="0"/>
      <w:marTop w:val="0"/>
      <w:marBottom w:val="0"/>
      <w:divBdr>
        <w:top w:val="none" w:sz="0" w:space="0" w:color="auto"/>
        <w:left w:val="none" w:sz="0" w:space="0" w:color="auto"/>
        <w:bottom w:val="none" w:sz="0" w:space="0" w:color="auto"/>
        <w:right w:val="none" w:sz="0" w:space="0" w:color="auto"/>
      </w:divBdr>
    </w:div>
    <w:div w:id="21170991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9866</Words>
  <Characters>59987</Characters>
  <Application>Microsoft Office Word</Application>
  <DocSecurity>0</DocSecurity>
  <Lines>908</Lines>
  <Paragraphs>139</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The Evolutionary History of Siphonophore Tentilla: Novelties, Convergence, and I</vt:lpstr>
      <vt:lpstr>    Keywords</vt:lpstr>
      <vt:lpstr>    Abstract</vt:lpstr>
      <vt:lpstr>    Introduction</vt:lpstr>
      <vt:lpstr>    Methods</vt:lpstr>
      <vt:lpstr>    Results</vt:lpstr>
      <vt:lpstr>    Discussion</vt:lpstr>
      <vt:lpstr>    Acknowledgements</vt:lpstr>
      <vt:lpstr>    References</vt:lpstr>
    </vt:vector>
  </TitlesOfParts>
  <Manager/>
  <Company/>
  <LinksUpToDate>false</LinksUpToDate>
  <CharactersWithSpaces>69714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2021-04-06T15:06:00Z</dcterms:created>
  <dcterms:modified xsi:type="dcterms:W3CDTF">2021-04-06T15:08:00Z</dcterms:modified>
  <cp:category/>
</cp:coreProperties>
</file>